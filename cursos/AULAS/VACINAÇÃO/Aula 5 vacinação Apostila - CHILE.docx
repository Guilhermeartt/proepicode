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6D3FAC85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15625A05" w:rsidR="00DD52F9" w:rsidRPr="00C02D72" w:rsidRDefault="00B861BF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2F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– Chile - Introdução ao Planejamento para Vacinação do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15625A05" w:rsidR="00DD52F9" w:rsidRPr="00C02D72" w:rsidRDefault="00D17DD9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DD52F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– Chile - Introdução ao Planejamento para Vacinação do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  <w:r w:rsidR="005F2E55">
        <w:t xml:space="preserve"> </w: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002F68" w14:paraId="22E3D4C7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7A7FEBA" w14:textId="77777777" w:rsidR="00002F68" w:rsidRDefault="00002F68" w:rsidP="007E50E8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002F68" w14:paraId="1AF53A7F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9669A68" w14:textId="77777777" w:rsidR="00002F68" w:rsidRDefault="00002F6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- </w:t>
            </w:r>
            <w:r>
              <w:rPr>
                <w:lang w:eastAsia="en-US"/>
              </w:rPr>
              <w:t>Sarah Mendes</w:t>
            </w:r>
          </w:p>
          <w:p w14:paraId="103E3F88" w14:textId="77777777" w:rsidR="00002F68" w:rsidRDefault="00002F6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r>
              <w:rPr>
                <w:lang w:eastAsia="en-US"/>
              </w:rPr>
              <w:t>Hirla Arruda</w:t>
            </w:r>
          </w:p>
          <w:p w14:paraId="3F17FD47" w14:textId="77777777" w:rsidR="00002F68" w:rsidRDefault="00002F6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Marcela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165C6177" w14:textId="77777777" w:rsidR="00002F68" w:rsidRDefault="00002F6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>
              <w:rPr>
                <w:lang w:eastAsia="en-US"/>
              </w:rPr>
              <w:t>Sarah Mendes</w:t>
            </w:r>
          </w:p>
          <w:p w14:paraId="7113CF72" w14:textId="77777777" w:rsidR="00002F68" w:rsidRDefault="00002F6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Yorrana Martins</w:t>
            </w:r>
          </w:p>
          <w:p w14:paraId="200A319E" w14:textId="77777777" w:rsidR="00002F68" w:rsidRDefault="00002F6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421E2EC6" w14:textId="77777777" w:rsidR="00002F68" w:rsidRDefault="00002F6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002F68" w14:paraId="406484F9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CD1E870" w14:textId="77777777" w:rsidR="00002F68" w:rsidRDefault="00002F68" w:rsidP="007E50E8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2BCEE369" w14:textId="77777777" w:rsidR="00002F68" w:rsidRDefault="00002F68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3AF6FB00" w14:textId="77777777" w:rsidR="00002F68" w:rsidRDefault="00002F6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30081042" w14:textId="77777777" w:rsidR="00002F68" w:rsidRDefault="00002F68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DD52F9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DD12723" w14:textId="235C49C2" w:rsidR="007B30AC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4863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_Toc65684863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B861BF">
                    <w:rPr>
                      <w:noProof/>
                      <w:webHidden/>
                    </w:rPr>
                    <w:t>6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D74E1F" w14:textId="65380CB9" w:rsidR="007B30AC" w:rsidRDefault="00B861BF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4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Brasil - Plano Nacional de Imunização contra a Covid-19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_Toc65684864 \h </w:instrText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b/>
                      <w:bCs/>
                      <w:noProof/>
                      <w:webHidden/>
                    </w:rPr>
                    <w:t>Erro! Indicador não definido.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DCBE05" w14:textId="508082BB" w:rsidR="007B30AC" w:rsidRDefault="00B861BF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5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Vacinas contra Covid-19: o que é preciso saber?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_Toc65684865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72BFF2" w14:textId="200B6F6D" w:rsidR="007B30AC" w:rsidRDefault="00B861BF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6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População-alvo e fases da campanha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_Toc65684866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53AA9F6" w14:textId="3351635D" w:rsidR="007B30AC" w:rsidRDefault="00B861BF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4867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_Toc65684867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22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169736BC" w:rsidR="00B53B48" w:rsidRPr="00B53B48" w:rsidRDefault="00B53B48" w:rsidP="00DD52F9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B861BF" w:rsidP="00DD52F9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920110">
        <w:trPr>
          <w:trHeight w:val="907"/>
        </w:trPr>
        <w:tc>
          <w:tcPr>
            <w:tcW w:w="11906" w:type="dxa"/>
            <w:shd w:val="clear" w:color="auto" w:fill="2A7138"/>
          </w:tcPr>
          <w:p w14:paraId="3AD05A42" w14:textId="11BBC9E9" w:rsidR="00543966" w:rsidRPr="001F03C4" w:rsidRDefault="00B861BF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243C7B" w:rsidRPr="001F03C4">
                  <w:t xml:space="preserve">Aula </w:t>
                </w:r>
                <w:r w:rsidR="00243C7B">
                  <w:t>5</w:t>
                </w:r>
                <w:r w:rsidR="00243C7B" w:rsidRPr="001F03C4">
                  <w:t xml:space="preserve"> </w:t>
                </w:r>
                <w:r w:rsidR="00E7095F">
                  <w:t>–</w:t>
                </w:r>
                <w:r w:rsidR="00243C7B" w:rsidRPr="001F03C4">
                  <w:t xml:space="preserve"> </w:t>
                </w:r>
                <w:r w:rsidR="00E7095F">
                  <w:t xml:space="preserve">Chile - </w:t>
                </w:r>
                <w:r w:rsidR="009E24F4" w:rsidRPr="001F03C4">
                  <w:t>Introdução ao Planejamento para Vacinação do Covid-19</w:t>
                </w:r>
              </w:sdtContent>
            </w:sdt>
          </w:p>
        </w:tc>
      </w:tr>
      <w:tr w:rsidR="00E5774C" w14:paraId="2D11A176" w14:textId="77777777" w:rsidTr="00920110">
        <w:trPr>
          <w:trHeight w:val="907"/>
        </w:trPr>
        <w:tc>
          <w:tcPr>
            <w:tcW w:w="11906" w:type="dxa"/>
          </w:tcPr>
          <w:p w14:paraId="54998A6B" w14:textId="77868643" w:rsidR="00954660" w:rsidRPr="009E24F4" w:rsidRDefault="00D12C53" w:rsidP="009E24F4">
            <w:pPr>
              <w:pStyle w:val="Pimagem"/>
            </w:pPr>
            <w:r w:rsidRPr="009E24F4">
              <w:rPr>
                <w:noProof/>
              </w:rPr>
              <w:drawing>
                <wp:inline distT="0" distB="0" distL="0" distR="0" wp14:anchorId="64A33F8C" wp14:editId="17B630B9">
                  <wp:extent cx="5581543" cy="3007460"/>
                  <wp:effectExtent l="0" t="0" r="635" b="254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1" b="4171"/>
                          <a:stretch/>
                        </pic:blipFill>
                        <pic:spPr bwMode="auto">
                          <a:xfrm>
                            <a:off x="0" y="0"/>
                            <a:ext cx="5581543" cy="300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62E745F3" w:rsidR="00E5774C" w:rsidRPr="00954660" w:rsidRDefault="004E5904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B861BF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>
              <w:t>–</w:t>
            </w:r>
            <w:r w:rsidRPr="00954660">
              <w:t xml:space="preserve"> </w:t>
            </w:r>
            <w:r>
              <w:t>Aplicando vacina</w:t>
            </w:r>
            <w:r w:rsidRPr="00954660">
              <w:t xml:space="preserve"> por twenty20photos</w:t>
            </w:r>
          </w:p>
        </w:tc>
      </w:tr>
      <w:tr w:rsidR="00024196" w14:paraId="0088E06F" w14:textId="77777777" w:rsidTr="00920110">
        <w:trPr>
          <w:trHeight w:val="907"/>
        </w:trPr>
        <w:tc>
          <w:tcPr>
            <w:tcW w:w="11906" w:type="dxa"/>
          </w:tcPr>
          <w:p w14:paraId="2D585845" w14:textId="77777777" w:rsidR="003F4F47" w:rsidRPr="00F40BF5" w:rsidRDefault="003F4F47" w:rsidP="0026356C">
            <w:pPr>
              <w:pStyle w:val="Ppargrafo"/>
              <w:rPr>
                <w:rFonts w:ascii="Times New Roman" w:eastAsia="Times New Roman" w:hAnsi="Times New Roman" w:cs="Times New Roman"/>
                <w:u w:val="single"/>
              </w:rPr>
            </w:pPr>
            <w:r>
              <w:t>Olá!</w:t>
            </w:r>
          </w:p>
          <w:p w14:paraId="186BF453" w14:textId="27580B3D" w:rsidR="00024196" w:rsidRPr="003F4F47" w:rsidRDefault="00D87C39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rPr>
                <w:rFonts w:eastAsia="Arial"/>
                <w:color w:val="000000"/>
              </w:rPr>
              <w:t xml:space="preserve">Nesta aula você vai aprender sobre o Plano Nacional de Imunização contra a Covid-19 do Chile, falando um pouco a respeito das vacinas,  o que é preciso saber, </w:t>
            </w:r>
            <w:r>
              <w:rPr>
                <w:rFonts w:eastAsia="Arial"/>
              </w:rPr>
              <w:t xml:space="preserve">sobre </w:t>
            </w:r>
            <w:r>
              <w:rPr>
                <w:rFonts w:eastAsia="Arial"/>
                <w:color w:val="000000"/>
              </w:rPr>
              <w:t xml:space="preserve"> a população-alvo e as  fases da campanha</w:t>
            </w:r>
            <w:r w:rsidR="003F4F47">
              <w:t>.</w:t>
            </w:r>
          </w:p>
        </w:tc>
      </w:tr>
      <w:tr w:rsidR="00024196" w14:paraId="67C51118" w14:textId="77777777" w:rsidTr="00920110">
        <w:trPr>
          <w:trHeight w:val="907"/>
        </w:trPr>
        <w:tc>
          <w:tcPr>
            <w:tcW w:w="11906" w:type="dxa"/>
          </w:tcPr>
          <w:p w14:paraId="3AE00782" w14:textId="77777777" w:rsidR="0026356C" w:rsidRDefault="0026356C" w:rsidP="0026356C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Ao final desta aula, você será capaz de:</w:t>
            </w:r>
          </w:p>
          <w:p w14:paraId="3F8CE0F7" w14:textId="77777777" w:rsidR="0026356C" w:rsidRDefault="0026356C" w:rsidP="0026356C">
            <w:pPr>
              <w:pStyle w:val="PBullets"/>
            </w:pPr>
            <w:r>
              <w:t>Identificar os requisitos mínimos para elaboração de campanha de vacinação em seu país;</w:t>
            </w:r>
          </w:p>
          <w:p w14:paraId="1A9F3C4C" w14:textId="77777777" w:rsidR="0026356C" w:rsidRDefault="0026356C" w:rsidP="0026356C">
            <w:pPr>
              <w:pStyle w:val="PBullets"/>
            </w:pPr>
            <w:r>
              <w:t>Definir as competências da esfera municipal de gestão;</w:t>
            </w:r>
          </w:p>
          <w:p w14:paraId="1E16B25B" w14:textId="7BFF2E26" w:rsidR="00024196" w:rsidRDefault="0026356C" w:rsidP="00DB2562">
            <w:pPr>
              <w:pStyle w:val="PBullets"/>
            </w:pPr>
            <w:r>
              <w:t>Identificar a população-alvo e as fases da campanha de vacinação para o seu país.</w:t>
            </w:r>
            <w:r w:rsidR="00DD52F9">
              <w:t xml:space="preserve"> 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920110">
        <w:trPr>
          <w:trHeight w:val="20"/>
        </w:trPr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0" w:name="_Toc65684863"/>
            <w:r w:rsidRPr="00BE5D1D">
              <w:rPr>
                <w:rFonts w:eastAsia="Arial"/>
              </w:rPr>
              <w:lastRenderedPageBreak/>
              <w:t>Introdução</w:t>
            </w:r>
            <w:bookmarkEnd w:id="0"/>
          </w:p>
        </w:tc>
      </w:tr>
      <w:tr w:rsidR="00B939EF" w:rsidRPr="00BE5D1D" w14:paraId="50E43A7C" w14:textId="77777777" w:rsidTr="00920110">
        <w:trPr>
          <w:trHeight w:val="20"/>
        </w:trPr>
        <w:tc>
          <w:tcPr>
            <w:tcW w:w="11906" w:type="dxa"/>
          </w:tcPr>
          <w:p w14:paraId="2A8BD12B" w14:textId="7BAA92A9" w:rsidR="00B939EF" w:rsidRPr="00BF7BB7" w:rsidRDefault="00BF7BB7" w:rsidP="00BF7BB7">
            <w:pPr>
              <w:pStyle w:val="Ppargrafo"/>
            </w:pPr>
            <w:r>
              <w:t xml:space="preserve">Como temos visto, o planejamento da campanha de vacinação ocorre por </w:t>
            </w:r>
            <w:r>
              <w:rPr>
                <w:b/>
              </w:rPr>
              <w:t>passos de organização</w:t>
            </w:r>
            <w:r>
              <w:t>. Porém, esses passos não precisam acontecer de forma sequencial, mas é importante que todos ocorram. Agora veremos algumas instruções específicas para o Chile.</w:t>
            </w:r>
          </w:p>
        </w:tc>
      </w:tr>
      <w:tr w:rsidR="00B939EF" w:rsidRPr="00BE5D1D" w14:paraId="49552222" w14:textId="77777777" w:rsidTr="00920110">
        <w:trPr>
          <w:trHeight w:val="20"/>
        </w:trPr>
        <w:tc>
          <w:tcPr>
            <w:tcW w:w="11906" w:type="dxa"/>
            <w:shd w:val="clear" w:color="auto" w:fill="F1F9F1"/>
          </w:tcPr>
          <w:p w14:paraId="59F93AE4" w14:textId="0251C972" w:rsidR="00B939EF" w:rsidRPr="00BE5D1D" w:rsidRDefault="00A903B6" w:rsidP="008C368E">
            <w:pPr>
              <w:pStyle w:val="P11Ttulonumerado"/>
              <w:rPr>
                <w:rFonts w:eastAsia="Arial"/>
              </w:rPr>
            </w:pPr>
            <w:r w:rsidRPr="00A903B6">
              <w:rPr>
                <w:rFonts w:eastAsia="Arial"/>
              </w:rPr>
              <w:t>Chile - Plano Nacional de Imunização contra a Covid-19</w:t>
            </w:r>
          </w:p>
        </w:tc>
      </w:tr>
      <w:tr w:rsidR="00B939EF" w:rsidRPr="00BE5D1D" w14:paraId="63EB54C2" w14:textId="77777777" w:rsidTr="00920110">
        <w:trPr>
          <w:trHeight w:val="20"/>
        </w:trPr>
        <w:tc>
          <w:tcPr>
            <w:tcW w:w="11906" w:type="dxa"/>
          </w:tcPr>
          <w:p w14:paraId="6A1933F6" w14:textId="0881EE62" w:rsidR="00B939EF" w:rsidRPr="00166CF1" w:rsidRDefault="00297B72" w:rsidP="00297B72">
            <w:pPr>
              <w:pStyle w:val="Ppargrafo"/>
            </w:pPr>
            <w:r>
              <w:t>Para iniciar o planejamento em nível local para a campanha de vacinação contra a Covid-19, é fundamental que os envolvidos atentem-se às atribuições previstas no documento</w:t>
            </w:r>
            <w:r w:rsidR="00DD52F9">
              <w:t xml:space="preserve"> </w:t>
            </w:r>
            <w:r>
              <w:rPr>
                <w:b/>
                <w:i/>
              </w:rPr>
              <w:t>Lineamientos</w:t>
            </w:r>
            <w:r w:rsidR="00DD52F9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>Técnicos</w:t>
            </w:r>
            <w:r w:rsidR="00DD52F9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>Operativos</w:t>
            </w:r>
            <w:r w:rsidR="00DD52F9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>Vacunación</w:t>
            </w:r>
            <w:r w:rsidR="00DD52F9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>Contra Sars-cov2</w:t>
            </w:r>
            <w:r w:rsidR="00DD52F9">
              <w:rPr>
                <w:i/>
              </w:rPr>
              <w:t xml:space="preserve"> </w:t>
            </w:r>
            <w:r>
              <w:t xml:space="preserve">(CHILE, 2021a). As atribuições são divididas entre o </w:t>
            </w:r>
            <w:r>
              <w:rPr>
                <w:b/>
              </w:rPr>
              <w:t>nível central, as secretarias regionais ministeriais de saúde, os serviços de saúde e o nível executor</w:t>
            </w:r>
            <w:r>
              <w:t xml:space="preserve">. Abaixo encontram-se as competências para cada um dos níveis, apresentados no documento </w:t>
            </w:r>
            <w:r>
              <w:rPr>
                <w:i/>
              </w:rPr>
              <w:t>Lineamientos Técnicos Operativos Vacunación Contra Sars-cov2</w:t>
            </w:r>
            <w:r w:rsidR="00DD52F9">
              <w:rPr>
                <w:i/>
              </w:rPr>
              <w:t xml:space="preserve"> </w:t>
            </w:r>
            <w:r>
              <w:t>(CHILE, 2021a).</w:t>
            </w:r>
            <w:r w:rsidR="00DD52F9">
              <w:t xml:space="preserve"> </w:t>
            </w:r>
          </w:p>
        </w:tc>
      </w:tr>
      <w:tr w:rsidR="00166CF1" w:rsidRPr="00BE5D1D" w14:paraId="7578C864" w14:textId="77777777" w:rsidTr="00920110">
        <w:trPr>
          <w:trHeight w:val="20"/>
        </w:trPr>
        <w:tc>
          <w:tcPr>
            <w:tcW w:w="11906" w:type="dxa"/>
          </w:tcPr>
          <w:p w14:paraId="595610C3" w14:textId="2D190B2A" w:rsidR="009826D1" w:rsidRDefault="009826D1" w:rsidP="009826D1">
            <w:pPr>
              <w:pStyle w:val="Ppargrafo"/>
            </w:pPr>
            <w:r>
              <w:t>As</w:t>
            </w:r>
            <w:r w:rsidR="00DD52F9">
              <w:t xml:space="preserve"> </w:t>
            </w:r>
            <w:r>
              <w:t>competências</w:t>
            </w:r>
            <w:r w:rsidR="00DD52F9">
              <w:t xml:space="preserve"> </w:t>
            </w:r>
            <w:r>
              <w:t>previstas</w:t>
            </w:r>
            <w:r w:rsidR="00DD52F9">
              <w:t xml:space="preserve"> </w:t>
            </w:r>
            <w:r>
              <w:t>para o</w:t>
            </w:r>
            <w:r w:rsidR="00DD52F9">
              <w:t xml:space="preserve"> </w:t>
            </w:r>
            <w:r>
              <w:rPr>
                <w:b/>
              </w:rPr>
              <w:t>Nível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Central</w:t>
            </w:r>
            <w:r>
              <w:t>,</w:t>
            </w:r>
            <w:r w:rsidR="00DD52F9">
              <w:t xml:space="preserve"> </w:t>
            </w:r>
            <w:r>
              <w:t>são:</w:t>
            </w:r>
            <w:r w:rsidR="00DD52F9">
              <w:t xml:space="preserve"> </w:t>
            </w:r>
          </w:p>
          <w:p w14:paraId="55CDDEB5" w14:textId="77777777" w:rsidR="009826D1" w:rsidRDefault="009826D1" w:rsidP="009826D1">
            <w:pPr>
              <w:pStyle w:val="PBullets"/>
            </w:pPr>
            <w:r>
              <w:rPr>
                <w:b/>
              </w:rPr>
              <w:t>Aconselhar as autoridades do Ministério da Saúde</w:t>
            </w:r>
            <w:r>
              <w:t xml:space="preserve"> (MINSAL) sobre questões técnicas operacionais relacionadas com o PNI;</w:t>
            </w:r>
          </w:p>
          <w:p w14:paraId="55E5A5BC" w14:textId="0277EDF5" w:rsidR="009826D1" w:rsidRDefault="009826D1" w:rsidP="009826D1">
            <w:pPr>
              <w:pStyle w:val="PBullets"/>
            </w:pPr>
            <w:r>
              <w:rPr>
                <w:b/>
              </w:rPr>
              <w:t>Definir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objetivos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de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saúde,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população-alvo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ou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de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risco</w:t>
            </w:r>
            <w:r>
              <w:t>,</w:t>
            </w:r>
            <w:r w:rsidR="00DD52F9">
              <w:t xml:space="preserve"> </w:t>
            </w:r>
            <w:r>
              <w:t>procedimentos</w:t>
            </w:r>
            <w:r w:rsidR="00DD52F9">
              <w:t xml:space="preserve"> </w:t>
            </w:r>
            <w:r>
              <w:t>administrativos,</w:t>
            </w:r>
            <w:r w:rsidR="00DD52F9">
              <w:t xml:space="preserve"> </w:t>
            </w:r>
            <w:r>
              <w:t>padrões</w:t>
            </w:r>
            <w:r w:rsidR="00DD52F9">
              <w:t xml:space="preserve"> </w:t>
            </w:r>
            <w:r>
              <w:t>técnicos,</w:t>
            </w:r>
            <w:r w:rsidR="00DD52F9">
              <w:t xml:space="preserve"> </w:t>
            </w:r>
            <w:r>
              <w:t>diretrizes</w:t>
            </w:r>
            <w:r w:rsidR="00DD52F9">
              <w:t xml:space="preserve"> </w:t>
            </w:r>
            <w:r>
              <w:t>operacionais</w:t>
            </w:r>
            <w:r w:rsidR="00DD52F9">
              <w:t xml:space="preserve"> </w:t>
            </w:r>
            <w:r>
              <w:t>e</w:t>
            </w:r>
            <w:r w:rsidR="00DD52F9">
              <w:t xml:space="preserve"> </w:t>
            </w:r>
            <w:r>
              <w:t>coberturas</w:t>
            </w:r>
            <w:r w:rsidR="00DD52F9">
              <w:t xml:space="preserve"> </w:t>
            </w:r>
            <w:r>
              <w:t>a</w:t>
            </w:r>
            <w:r w:rsidR="00DD52F9">
              <w:t xml:space="preserve"> </w:t>
            </w:r>
            <w:r>
              <w:t>serem</w:t>
            </w:r>
            <w:r w:rsidR="00DD52F9">
              <w:t xml:space="preserve"> </w:t>
            </w:r>
            <w:r>
              <w:t>alcançadas;</w:t>
            </w:r>
          </w:p>
          <w:p w14:paraId="66141149" w14:textId="77777777" w:rsidR="009826D1" w:rsidRDefault="009826D1" w:rsidP="009826D1">
            <w:pPr>
              <w:pStyle w:val="PBullets"/>
            </w:pPr>
            <w:r>
              <w:rPr>
                <w:b/>
              </w:rPr>
              <w:t>Definir padrões de qualidade</w:t>
            </w:r>
            <w:r>
              <w:t xml:space="preserve"> no âmbito do Sistema de Gestão da Qualidade e a Norma ISSO 9001-2015 do Planejamento de Compras, distribuição, recepção e controle de estoque de vacinas em Depósitos de Vacinas de Imunoglobulinas (DVI);</w:t>
            </w:r>
          </w:p>
          <w:p w14:paraId="2AE7FE41" w14:textId="13EBA7D9" w:rsidR="009826D1" w:rsidRDefault="009826D1" w:rsidP="009826D1">
            <w:pPr>
              <w:pStyle w:val="PBullets"/>
            </w:pPr>
            <w:r>
              <w:rPr>
                <w:b/>
              </w:rPr>
              <w:t>Monitorar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o estoque de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vacina</w:t>
            </w:r>
            <w:r>
              <w:t>;</w:t>
            </w:r>
          </w:p>
          <w:p w14:paraId="2111CA33" w14:textId="692B6638" w:rsidR="009826D1" w:rsidRDefault="009826D1" w:rsidP="009826D1">
            <w:pPr>
              <w:pStyle w:val="PBullets"/>
            </w:pPr>
            <w:r>
              <w:rPr>
                <w:b/>
              </w:rPr>
              <w:lastRenderedPageBreak/>
              <w:t>Participar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do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desenvolvimento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da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campanha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de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comunicação</w:t>
            </w:r>
            <w:r>
              <w:t>;</w:t>
            </w:r>
            <w:r w:rsidR="00DD52F9">
              <w:t xml:space="preserve"> </w:t>
            </w:r>
          </w:p>
          <w:p w14:paraId="4286BE0D" w14:textId="36B511E9" w:rsidR="009826D1" w:rsidRDefault="009826D1" w:rsidP="009826D1">
            <w:pPr>
              <w:pStyle w:val="PBullets"/>
            </w:pPr>
            <w:r>
              <w:rPr>
                <w:b/>
              </w:rPr>
              <w:t>Fornecer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vacinas,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suprimentos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e</w:t>
            </w:r>
            <w:r w:rsidR="00DD52F9">
              <w:rPr>
                <w:b/>
              </w:rPr>
              <w:t xml:space="preserve"> </w:t>
            </w:r>
            <w:r>
              <w:rPr>
                <w:b/>
              </w:rPr>
              <w:t>logística</w:t>
            </w:r>
            <w:r w:rsidR="00DD52F9">
              <w:t xml:space="preserve"> </w:t>
            </w:r>
            <w:r>
              <w:t>de</w:t>
            </w:r>
            <w:r w:rsidR="00DD52F9">
              <w:t xml:space="preserve"> </w:t>
            </w:r>
            <w:r>
              <w:t>distribuição</w:t>
            </w:r>
            <w:r w:rsidR="00DD52F9">
              <w:t xml:space="preserve"> </w:t>
            </w:r>
            <w:r>
              <w:t>do</w:t>
            </w:r>
            <w:r w:rsidR="00DD52F9">
              <w:t xml:space="preserve"> </w:t>
            </w:r>
            <w:r>
              <w:t>nível</w:t>
            </w:r>
            <w:r w:rsidR="00DD52F9">
              <w:t xml:space="preserve"> </w:t>
            </w:r>
            <w:r>
              <w:t>central</w:t>
            </w:r>
            <w:r w:rsidR="00DD52F9">
              <w:t xml:space="preserve"> </w:t>
            </w:r>
            <w:r>
              <w:t>ao</w:t>
            </w:r>
            <w:r w:rsidR="00DD52F9">
              <w:t xml:space="preserve"> </w:t>
            </w:r>
            <w:r>
              <w:t>intermediário</w:t>
            </w:r>
            <w:r w:rsidR="00DD52F9">
              <w:t xml:space="preserve"> </w:t>
            </w:r>
            <w:r>
              <w:t>(regional e provincial);</w:t>
            </w:r>
            <w:r w:rsidR="00DD52F9">
              <w:t xml:space="preserve"> </w:t>
            </w:r>
          </w:p>
          <w:p w14:paraId="4635C30D" w14:textId="77777777" w:rsidR="009826D1" w:rsidRDefault="009826D1" w:rsidP="009826D1">
            <w:pPr>
              <w:pStyle w:val="PBullets"/>
            </w:pPr>
            <w:r>
              <w:rPr>
                <w:b/>
              </w:rPr>
              <w:t>Fiscalizar</w:t>
            </w:r>
            <w:r>
              <w:t xml:space="preserve"> para que o laboratório e o operador logístico cumpram os aspectos técnicos e administrativos para a conservação da rede de frio até a chegada das vacinas aos diferentes DVIs Regionais ou Provinciais, podendo também monitorar o cumprimento da Norma Técnica Nº 208/2019 “Para o armazenamento e transporte de medicamentos refrigerados e congelados”;</w:t>
            </w:r>
          </w:p>
          <w:p w14:paraId="1788AAC2" w14:textId="77777777" w:rsidR="009826D1" w:rsidRDefault="009826D1" w:rsidP="009826D1">
            <w:pPr>
              <w:pStyle w:val="PBullets"/>
            </w:pPr>
            <w:r>
              <w:rPr>
                <w:b/>
              </w:rPr>
              <w:t>Realizar a coordenação intra e extra institucional</w:t>
            </w:r>
            <w:r>
              <w:t xml:space="preserve"> necessária para satisfazer os requisitos de planejamento e execução da intervenção;</w:t>
            </w:r>
          </w:p>
          <w:p w14:paraId="710B9091" w14:textId="77777777" w:rsidR="009826D1" w:rsidRDefault="009826D1" w:rsidP="009826D1">
            <w:pPr>
              <w:pStyle w:val="PBullets"/>
            </w:pPr>
            <w:r>
              <w:rPr>
                <w:b/>
              </w:rPr>
              <w:t>Oficiar as Secretarias Regionais Ministeriais de Saúde</w:t>
            </w:r>
            <w:r>
              <w:t xml:space="preserve"> (SEREMI de Saúde) do país para comprometer a sua responsabilidade na gestão da intervenção e cumprimento de seus propósitos sanitários a nível regional;</w:t>
            </w:r>
          </w:p>
          <w:p w14:paraId="63B5FE70" w14:textId="6043B681" w:rsidR="009826D1" w:rsidRDefault="009826D1" w:rsidP="009826D1">
            <w:pPr>
              <w:pStyle w:val="PBullets"/>
            </w:pPr>
            <w:r>
              <w:rPr>
                <w:b/>
              </w:rPr>
              <w:t>Estabelecer convênios</w:t>
            </w:r>
            <w:r>
              <w:t xml:space="preserve"> e articulações com instituições vinculadas à população em risco que possibilitem o trabalho colaborativo e facilitar a execução da vacinação à respectiva população;</w:t>
            </w:r>
            <w:r w:rsidR="00DD52F9">
              <w:t xml:space="preserve"> </w:t>
            </w:r>
          </w:p>
          <w:p w14:paraId="57EF00F4" w14:textId="77777777" w:rsidR="009826D1" w:rsidRDefault="009826D1" w:rsidP="009826D1">
            <w:pPr>
              <w:pStyle w:val="PBullets"/>
            </w:pPr>
            <w:r>
              <w:rPr>
                <w:b/>
              </w:rPr>
              <w:t>Coordenar com o Instituto de Saúde Pública</w:t>
            </w:r>
            <w:r>
              <w:t xml:space="preserve"> (ISP) as ações necessárias em caso de Eventos Supostamente Atribuídos à Vacinação e Imunização (ESAVI) e Eventos Relacionados a Erros de Vacinação (EPRO), que surjam e sejam graves e /ou causem alarme público, conforme as instruções do “Guia de Vacinação Segura”: Sistema de Notificação, Avaliação e Investigação de Eventos Supostamente atribuídos à vacinação e imunização e erro programático publicado pelo MINSAL em 2013;</w:t>
            </w:r>
          </w:p>
          <w:p w14:paraId="07046A8F" w14:textId="77777777" w:rsidR="009826D1" w:rsidRDefault="009826D1" w:rsidP="009826D1">
            <w:pPr>
              <w:pStyle w:val="PBullets"/>
              <w:rPr>
                <w:color w:val="000000"/>
              </w:rPr>
            </w:pPr>
            <w:r>
              <w:rPr>
                <w:b/>
                <w:color w:val="000000"/>
              </w:rPr>
              <w:t>Coordenar com os Departamentos de Estatísticas e Informação em Saúde</w:t>
            </w:r>
            <w:r>
              <w:rPr>
                <w:color w:val="000000"/>
              </w:rPr>
              <w:t xml:space="preserve"> (DEIS) o monitoramento e análise dos dados para alertar o nível intermediário sobre possíveis erros de </w:t>
            </w:r>
            <w:r>
              <w:rPr>
                <w:color w:val="000000"/>
              </w:rPr>
              <w:lastRenderedPageBreak/>
              <w:t>registro, e se possível realizar as etapas de correção necessárias com o nível de execução, a fim de obter informações precisas para o cálculo da cobertura;</w:t>
            </w:r>
          </w:p>
          <w:p w14:paraId="4F78A23A" w14:textId="77777777" w:rsidR="009826D1" w:rsidRDefault="009826D1" w:rsidP="009826D1">
            <w:pPr>
              <w:pStyle w:val="PBullets"/>
            </w:pPr>
            <w:r>
              <w:rPr>
                <w:b/>
              </w:rPr>
              <w:t>Monitorar a boa execução da implantação da vacinação</w:t>
            </w:r>
            <w:r>
              <w:t xml:space="preserve"> (avanço da cobertura, disponibilidade da vacina, Eventos Supostamente Atribuídos à Vacinação e Imunização (ESAVI)  e Eventos Relacionados a Erros de Vacinação (EPRO);</w:t>
            </w:r>
          </w:p>
          <w:p w14:paraId="61F46056" w14:textId="77777777" w:rsidR="009826D1" w:rsidRDefault="009826D1" w:rsidP="009826D1">
            <w:pPr>
              <w:pStyle w:val="PBullets"/>
            </w:pPr>
            <w:r>
              <w:rPr>
                <w:b/>
              </w:rPr>
              <w:t>Entregar relatórios com o andamento da cobertura alcançada</w:t>
            </w:r>
            <w:r>
              <w:t>. O relatório será entendido como o relatório estatístico das vacinas administradas e reportado ao Registro Nacional de Imunização (RNI);</w:t>
            </w:r>
          </w:p>
          <w:p w14:paraId="7720B834" w14:textId="77777777" w:rsidR="009826D1" w:rsidRDefault="009826D1" w:rsidP="009826D1">
            <w:pPr>
              <w:pStyle w:val="PBullets"/>
            </w:pPr>
            <w:r>
              <w:t xml:space="preserve">O DEIS, na qualidade de entidade responsável pela coleta e análise de estatísticas sobre a produção de serviços de saúde de vários estabelecimentos da rede de saúde (pertencentes ou não pertencentes) deve </w:t>
            </w:r>
            <w:r>
              <w:rPr>
                <w:b/>
              </w:rPr>
              <w:t>publicar relatório com dados de cobertura por residência e ocorrência</w:t>
            </w:r>
            <w:r>
              <w:t xml:space="preserve">; </w:t>
            </w:r>
          </w:p>
          <w:p w14:paraId="3D47917C" w14:textId="77777777" w:rsidR="009826D1" w:rsidRDefault="009826D1" w:rsidP="009826D1">
            <w:pPr>
              <w:pStyle w:val="PBullets"/>
            </w:pPr>
            <w:r>
              <w:rPr>
                <w:b/>
              </w:rPr>
              <w:t>Monitorar e fornecer feedback</w:t>
            </w:r>
            <w:r>
              <w:t xml:space="preserve"> sobre a qualidade do registro no RNI na rede pública e privada; </w:t>
            </w:r>
          </w:p>
          <w:p w14:paraId="40D2E3C5" w14:textId="5823A3A9" w:rsidR="00166CF1" w:rsidRPr="009826D1" w:rsidRDefault="009826D1" w:rsidP="009826D1">
            <w:pPr>
              <w:pStyle w:val="PBullets"/>
            </w:pPr>
            <w:r>
              <w:t xml:space="preserve"> Delegar as tarefas inerentes às suas responsabilidades ao pessoal adequado.</w:t>
            </w:r>
          </w:p>
        </w:tc>
      </w:tr>
      <w:tr w:rsidR="00B939EF" w:rsidRPr="00BE5D1D" w14:paraId="11CB0694" w14:textId="77777777" w:rsidTr="00920110">
        <w:trPr>
          <w:trHeight w:val="20"/>
        </w:trPr>
        <w:tc>
          <w:tcPr>
            <w:tcW w:w="11906" w:type="dxa"/>
          </w:tcPr>
          <w:p w14:paraId="788B6A09" w14:textId="77777777" w:rsidR="005F32A2" w:rsidRDefault="005F32A2" w:rsidP="005F32A2">
            <w:pPr>
              <w:pStyle w:val="Ppargrafo"/>
            </w:pPr>
            <w:r>
              <w:lastRenderedPageBreak/>
              <w:t xml:space="preserve">As competências previstas para as </w:t>
            </w:r>
            <w:r>
              <w:rPr>
                <w:b/>
              </w:rPr>
              <w:t>SEREMI</w:t>
            </w:r>
            <w:r>
              <w:t xml:space="preserve"> de Saúde, são: </w:t>
            </w:r>
          </w:p>
          <w:p w14:paraId="176FDFAC" w14:textId="77777777" w:rsidR="005F32A2" w:rsidRDefault="005F32A2" w:rsidP="005F32A2">
            <w:pPr>
              <w:pStyle w:val="PBullets"/>
            </w:pPr>
            <w:r>
              <w:t xml:space="preserve">Conduzir, por meio do SEREMI e dos Serviços de Saúde, a </w:t>
            </w:r>
            <w:r>
              <w:rPr>
                <w:b/>
              </w:rPr>
              <w:t>coordenação com as respectivas vacinações públicas e privadas</w:t>
            </w:r>
            <w:r>
              <w:t xml:space="preserve">, a fim de garantir que a intervenção seja realizada de acordo com os objetivos sanitários, normas técnicas e prazos definidos pela autoridade de saúde pública; </w:t>
            </w:r>
          </w:p>
          <w:p w14:paraId="39E47B76" w14:textId="77777777" w:rsidR="005F32A2" w:rsidRDefault="005F32A2" w:rsidP="005F32A2">
            <w:pPr>
              <w:pStyle w:val="PBullets"/>
            </w:pPr>
            <w:r>
              <w:rPr>
                <w:b/>
              </w:rPr>
              <w:t>Instruir o treinamento, supervisão, inspeção e medidas de reforço do nível de execução</w:t>
            </w:r>
            <w:r>
              <w:t xml:space="preserve"> que são necessárias para garantir que a intervenção seja conduzida de acordo com os objetivos de saúde, normas técnicas e prazos definidos pelo MINSAL; </w:t>
            </w:r>
          </w:p>
          <w:p w14:paraId="0D613DA1" w14:textId="77777777" w:rsidR="005F32A2" w:rsidRDefault="005F32A2" w:rsidP="005F32A2">
            <w:pPr>
              <w:pStyle w:val="PBullets"/>
            </w:pPr>
            <w:r>
              <w:rPr>
                <w:b/>
              </w:rPr>
              <w:t>Proteger e gerenciar as vacinas, insumos e outros recursos</w:t>
            </w:r>
            <w:r>
              <w:t xml:space="preserve"> públicos destinados à intervenção com a máxima eficiência e de </w:t>
            </w:r>
            <w:r>
              <w:lastRenderedPageBreak/>
              <w:t xml:space="preserve">acordo com os objetivos e normas sanitárias e técnicas definidas pelo MINSAL; </w:t>
            </w:r>
          </w:p>
          <w:p w14:paraId="66860235" w14:textId="77777777" w:rsidR="005F32A2" w:rsidRDefault="005F32A2" w:rsidP="005F32A2">
            <w:pPr>
              <w:pStyle w:val="PBullets"/>
            </w:pPr>
            <w:r>
              <w:rPr>
                <w:b/>
              </w:rPr>
              <w:t>Informar periodicamente aos estabelecimentos de saúde</w:t>
            </w:r>
            <w:r>
              <w:t xml:space="preserve"> o número de imunizados e as lacunas no cumprimento das coberturas dentro dos prazos acordados;</w:t>
            </w:r>
          </w:p>
          <w:p w14:paraId="3E0F985A" w14:textId="77777777" w:rsidR="005F32A2" w:rsidRDefault="005F32A2" w:rsidP="005F32A2">
            <w:pPr>
              <w:pStyle w:val="PBullets"/>
            </w:pPr>
            <w:r>
              <w:rPr>
                <w:b/>
              </w:rPr>
              <w:t>Promover o empenho</w:t>
            </w:r>
            <w:r>
              <w:t xml:space="preserve"> de todos os membros das equipes de saúde com o sucesso da intervenção, quer através da educação e encaminhamento de indivíduos elegíveis, prestação de serviços de vacinação ou relatórios oportunos e precisos de benefícios; </w:t>
            </w:r>
          </w:p>
          <w:p w14:paraId="77547A27" w14:textId="77777777" w:rsidR="005F32A2" w:rsidRDefault="005F32A2" w:rsidP="005F32A2">
            <w:pPr>
              <w:pStyle w:val="PBullets"/>
            </w:pPr>
            <w:r>
              <w:rPr>
                <w:b/>
              </w:rPr>
              <w:t>Liderar a coordenação</w:t>
            </w:r>
            <w:r>
              <w:t xml:space="preserve"> com a Sede da Rede de Atenção Básica para garantir que a intervenção seja executada de acordo com os objetivos de saúde, normas técnicas e prazos definidos pelo MINSAL; </w:t>
            </w:r>
          </w:p>
          <w:p w14:paraId="7EDF129D" w14:textId="77777777" w:rsidR="005F32A2" w:rsidRDefault="005F32A2" w:rsidP="005F32A2">
            <w:pPr>
              <w:pStyle w:val="PBullets"/>
            </w:pPr>
            <w:r>
              <w:rPr>
                <w:b/>
              </w:rPr>
              <w:t>Desenvolver ações visando engajar</w:t>
            </w:r>
            <w:r>
              <w:t xml:space="preserve"> junto aos Diretores dos Estabelecimentos de Saúde da região a priorização das atividades de imunização;</w:t>
            </w:r>
          </w:p>
          <w:p w14:paraId="4EDA1954" w14:textId="77777777" w:rsidR="005F32A2" w:rsidRDefault="005F32A2" w:rsidP="005F32A2">
            <w:pPr>
              <w:pStyle w:val="PBullets"/>
            </w:pPr>
            <w:r>
              <w:rPr>
                <w:b/>
              </w:rPr>
              <w:t>Ter um Plano de Comunicação</w:t>
            </w:r>
            <w:r>
              <w:t xml:space="preserve"> que permita a implementação de estratégias permanentes de comunicação regional, durante o início da estratégia, de acordo com as diretrizes estabelecidas pelo MINSAL; </w:t>
            </w:r>
          </w:p>
          <w:p w14:paraId="200A94F1" w14:textId="77777777" w:rsidR="005F32A2" w:rsidRDefault="005F32A2" w:rsidP="005F32A2">
            <w:pPr>
              <w:pStyle w:val="PBullets"/>
            </w:pPr>
            <w:r>
              <w:rPr>
                <w:b/>
              </w:rPr>
              <w:t>Supervisionar o nível de execução</w:t>
            </w:r>
            <w:r>
              <w:t xml:space="preserve"> para garantir que a intervenção seja conduzida de acordo com os objetivos de saúde, normas técnicas definidas pelo MINSAL;</w:t>
            </w:r>
          </w:p>
          <w:p w14:paraId="5100AAD4" w14:textId="77777777" w:rsidR="005F32A2" w:rsidRDefault="005F32A2" w:rsidP="005F32A2">
            <w:pPr>
              <w:pStyle w:val="PBullets"/>
            </w:pPr>
            <w:r>
              <w:rPr>
                <w:b/>
              </w:rPr>
              <w:t>Monitorar o cumprimento da rede de frio</w:t>
            </w:r>
            <w:r>
              <w:t xml:space="preserve"> durante os processos de recepção, armazenamento e distribuição ou entrega de vacinas; </w:t>
            </w:r>
          </w:p>
          <w:p w14:paraId="21A67995" w14:textId="77777777" w:rsidR="005F32A2" w:rsidRDefault="005F32A2" w:rsidP="005F32A2">
            <w:pPr>
              <w:pStyle w:val="PBullets"/>
            </w:pPr>
            <w:r>
              <w:rPr>
                <w:b/>
              </w:rPr>
              <w:t>Cumprir o procedimento de recebimento e controle de estoque</w:t>
            </w:r>
            <w:r>
              <w:t xml:space="preserve"> nos depósitos de vacinas e imunoglobulinas, conforme estabelecido pelo Sistema de gestão de qualidade; </w:t>
            </w:r>
          </w:p>
          <w:p w14:paraId="0A93188E" w14:textId="77777777" w:rsidR="005F32A2" w:rsidRDefault="005F32A2" w:rsidP="005F32A2">
            <w:pPr>
              <w:pStyle w:val="PBullets"/>
            </w:pPr>
            <w:r>
              <w:t xml:space="preserve">Quem entrega as vacinas no DVI, deve </w:t>
            </w:r>
            <w:r>
              <w:rPr>
                <w:b/>
              </w:rPr>
              <w:t>garantir o acondicionamento correto das caixas frias</w:t>
            </w:r>
            <w:r>
              <w:t xml:space="preserve"> e registro completo da ficha de solicitação/entrega de vacina, registrando sempre a </w:t>
            </w:r>
            <w:r>
              <w:lastRenderedPageBreak/>
              <w:t xml:space="preserve">temperatura de saída da vacina, quantidades, lotes e estabelecimento que se retira; </w:t>
            </w:r>
          </w:p>
          <w:p w14:paraId="4821C7BE" w14:textId="77777777" w:rsidR="005F32A2" w:rsidRDefault="005F32A2" w:rsidP="005F32A2">
            <w:pPr>
              <w:pStyle w:val="PBullets"/>
            </w:pPr>
            <w:r>
              <w:t xml:space="preserve">No caso de </w:t>
            </w:r>
            <w:r>
              <w:rPr>
                <w:b/>
              </w:rPr>
              <w:t>distribuição de vacinas</w:t>
            </w:r>
            <w:r>
              <w:t xml:space="preserve"> dos Depósitos de Vacinas e Imunoglobulinas para unidades de saúde, deve ter caixas frias devidamente preparadas, equipadas com termômetros máximos e mínimos e ainda possuem veículos que protegem caixas frias dos elementos e fontes diretas de calor, verificando a temperatura das caixas frias antes de carregar as vacinas e quando entregar na respectiva unidade de saúde, notificando qualquer ruptura na rede de frio de acordo com protocolo estabelecido;</w:t>
            </w:r>
          </w:p>
          <w:p w14:paraId="52F89ACA" w14:textId="77777777" w:rsidR="005F32A2" w:rsidRDefault="005F32A2" w:rsidP="005F32A2">
            <w:pPr>
              <w:pStyle w:val="PBullets"/>
            </w:pPr>
            <w:r>
              <w:rPr>
                <w:b/>
              </w:rPr>
              <w:t>Garantir que haja logística para a distribuição</w:t>
            </w:r>
            <w:r>
              <w:t xml:space="preserve"> e / ou entrega de vacinas e insumos que garantam o abastecimento suficiente e oportuno dos estabelecimentos executores, na área sob sua jurisdição; </w:t>
            </w:r>
          </w:p>
          <w:p w14:paraId="26571E43" w14:textId="77777777" w:rsidR="005F32A2" w:rsidRDefault="005F32A2" w:rsidP="005F32A2">
            <w:pPr>
              <w:pStyle w:val="PBullets"/>
            </w:pPr>
            <w:r>
              <w:rPr>
                <w:b/>
              </w:rPr>
              <w:t>Salvaguardar e gerir vacinas, insumos e outros recursos</w:t>
            </w:r>
            <w:r>
              <w:t xml:space="preserve"> públicos destinados à intervenção com a máxima eficiência, e em cumprimento dos objetivos sanitários e normas técnicas definidas pelo MINSAL;</w:t>
            </w:r>
          </w:p>
          <w:p w14:paraId="7730B2E0" w14:textId="77777777" w:rsidR="005F32A2" w:rsidRDefault="005F32A2" w:rsidP="005F32A2">
            <w:pPr>
              <w:pStyle w:val="PBullets"/>
            </w:pPr>
            <w:r>
              <w:rPr>
                <w:b/>
              </w:rPr>
              <w:t>Manter o sistema de inventário online</w:t>
            </w:r>
            <w:r>
              <w:t xml:space="preserve"> de cada DVI, registrando o recebimento das vacinas, distribuição e entrega que é feita para cada estabelecimento;</w:t>
            </w:r>
          </w:p>
          <w:p w14:paraId="224B209B" w14:textId="77777777" w:rsidR="005F32A2" w:rsidRDefault="005F32A2" w:rsidP="005F32A2">
            <w:pPr>
              <w:pStyle w:val="PBullets"/>
            </w:pPr>
            <w:r>
              <w:rPr>
                <w:b/>
              </w:rPr>
              <w:t>Implementar medidas de monitoramento, balanceamento e enquadramento de vacinas, insumos e demais recursos</w:t>
            </w:r>
            <w:r>
              <w:t xml:space="preserve"> públicos destinados à intervenção;</w:t>
            </w:r>
          </w:p>
          <w:p w14:paraId="372E9D12" w14:textId="77777777" w:rsidR="005F32A2" w:rsidRDefault="005F32A2" w:rsidP="005F32A2">
            <w:pPr>
              <w:pStyle w:val="PBullets"/>
            </w:pPr>
            <w:r>
              <w:rPr>
                <w:b/>
              </w:rPr>
              <w:t>Monitorar o cumprimento da cobertura de vacinação</w:t>
            </w:r>
            <w:r>
              <w:t xml:space="preserve"> na região sob sua jurisdição e apoiar as autoridades executivas na investigação das causas e implementação de estratégias corretivas, quando estas estiverem abaixo do nível da meta estabelecida para a campanha; </w:t>
            </w:r>
          </w:p>
          <w:p w14:paraId="124C8F50" w14:textId="77777777" w:rsidR="005F32A2" w:rsidRDefault="005F32A2" w:rsidP="005F32A2">
            <w:pPr>
              <w:pStyle w:val="PBullets"/>
            </w:pPr>
            <w:r>
              <w:rPr>
                <w:b/>
              </w:rPr>
              <w:t>Informar periodicamente</w:t>
            </w:r>
            <w:r>
              <w:t xml:space="preserve"> aos estabelecimentos de saúde o número de vacinados e as lacunas no cumprimento das coberturas dentro dos prazos acordados; </w:t>
            </w:r>
          </w:p>
          <w:p w14:paraId="1E22A663" w14:textId="77777777" w:rsidR="005F32A2" w:rsidRDefault="005F32A2" w:rsidP="005F32A2">
            <w:pPr>
              <w:pStyle w:val="PBullets"/>
            </w:pPr>
            <w:r>
              <w:rPr>
                <w:b/>
              </w:rPr>
              <w:lastRenderedPageBreak/>
              <w:t xml:space="preserve">Supervisionar o cumprimento das disposições da regulamentação </w:t>
            </w:r>
            <w:r>
              <w:t xml:space="preserve">em vigor sobre Doenças com Vacinação Obrigatória, no que diz respeito ao papel dos estabelecimentos de Atenção Primária à Saúde (APS) na execução do PNI; </w:t>
            </w:r>
          </w:p>
          <w:p w14:paraId="3255F1E4" w14:textId="77777777" w:rsidR="005F32A2" w:rsidRDefault="005F32A2" w:rsidP="005F32A2">
            <w:pPr>
              <w:pStyle w:val="PBullets"/>
            </w:pPr>
            <w:r>
              <w:rPr>
                <w:b/>
              </w:rPr>
              <w:t>Assegurar que os estabelecimentos privados que participam</w:t>
            </w:r>
            <w:r>
              <w:t xml:space="preserve"> na prestação dos serviços do PNI tenham convênios vigentes e zelar pela conformidade com os mesmos; </w:t>
            </w:r>
          </w:p>
          <w:p w14:paraId="262D8E13" w14:textId="77777777" w:rsidR="005F32A2" w:rsidRDefault="005F32A2" w:rsidP="005F32A2">
            <w:pPr>
              <w:pStyle w:val="PBullets"/>
            </w:pPr>
            <w:r>
              <w:rPr>
                <w:b/>
              </w:rPr>
              <w:t>Delegar as tarefas inerentes às suas responsabilidades</w:t>
            </w:r>
            <w:r>
              <w:t xml:space="preserve"> ao pessoal adequado; </w:t>
            </w:r>
          </w:p>
          <w:p w14:paraId="3CB02500" w14:textId="77777777" w:rsidR="005F32A2" w:rsidRDefault="005F32A2" w:rsidP="005F32A2">
            <w:pPr>
              <w:pStyle w:val="PBullets"/>
            </w:pPr>
            <w:r>
              <w:rPr>
                <w:b/>
              </w:rPr>
              <w:t>Reportar ao nível central a notificação, avaliação e investigação dos EPROs</w:t>
            </w:r>
            <w:r>
              <w:t xml:space="preserve"> na sua região de acordo com as instruções do “Guia de Vacinação Segura”: Sistema de Notificação, Avaliação e Investigação de Eventos Supostamente Atribuídos à Vacinação e Imunização e erro programático. Resolução Isenta nº 670/2013 do MINSAL; </w:t>
            </w:r>
          </w:p>
          <w:p w14:paraId="4C885062" w14:textId="77777777" w:rsidR="005F32A2" w:rsidRDefault="005F32A2" w:rsidP="005F32A2">
            <w:pPr>
              <w:pStyle w:val="PBullets"/>
            </w:pPr>
            <w:r>
              <w:rPr>
                <w:b/>
              </w:rPr>
              <w:t>Comunicar informações e / ou realizar uma investigação da ESAVI</w:t>
            </w:r>
            <w:r>
              <w:t xml:space="preserve"> ao nível central, conforme solicitado pelo Departamento de Imunizações ou Subdepartamento de Farmacovigilância de Vacinas (SDFV), de acordo com as instruções do "Guia de Vacinação Segura": Sistema de Notificação, Avaliação e Investigação de Eventos Supostamente atribuído à vacinação e imunização e erro do programa. Resolução Isenta nº 670/2013 do MINSAL; </w:t>
            </w:r>
          </w:p>
          <w:p w14:paraId="561F81FF" w14:textId="7AC0A013" w:rsidR="00B939EF" w:rsidRPr="00C50906" w:rsidRDefault="005F32A2" w:rsidP="00C50906">
            <w:pPr>
              <w:pStyle w:val="PBullets"/>
            </w:pPr>
            <w:r>
              <w:rPr>
                <w:b/>
              </w:rPr>
              <w:t>Acompanhar se o registro das imunizações no RNI é realizado dentro dos períodos definidos</w:t>
            </w:r>
            <w:r>
              <w:t xml:space="preserve"> (até 24 horas da vacinação) para diminuir a latência do registro manual, reduzir o risco de EPRO e manter a cobertura atualizada.</w:t>
            </w:r>
          </w:p>
        </w:tc>
      </w:tr>
      <w:tr w:rsidR="00B939EF" w:rsidRPr="00BE5D1D" w14:paraId="14FE9C67" w14:textId="77777777" w:rsidTr="00920110">
        <w:trPr>
          <w:trHeight w:val="20"/>
        </w:trPr>
        <w:tc>
          <w:tcPr>
            <w:tcW w:w="11906" w:type="dxa"/>
          </w:tcPr>
          <w:p w14:paraId="414993D9" w14:textId="77777777" w:rsidR="00C50906" w:rsidRDefault="00C50906" w:rsidP="00C50906">
            <w:pPr>
              <w:pStyle w:val="Ppargrafo"/>
            </w:pPr>
            <w:r>
              <w:lastRenderedPageBreak/>
              <w:t xml:space="preserve">As competências previstas para os </w:t>
            </w:r>
            <w:r>
              <w:rPr>
                <w:b/>
              </w:rPr>
              <w:t>Serviços de Saúde</w:t>
            </w:r>
            <w:r>
              <w:t xml:space="preserve">, são: </w:t>
            </w:r>
          </w:p>
          <w:p w14:paraId="3EB9CF0A" w14:textId="77777777" w:rsidR="00C50906" w:rsidRDefault="00C50906" w:rsidP="00C50906">
            <w:pPr>
              <w:pStyle w:val="PBullets"/>
            </w:pPr>
            <w:r>
              <w:rPr>
                <w:b/>
              </w:rPr>
              <w:t>Aconselhar o Diretor do Serviço de Saúde</w:t>
            </w:r>
            <w:r>
              <w:t xml:space="preserve"> em assuntos relacionados ao PNI; </w:t>
            </w:r>
          </w:p>
          <w:p w14:paraId="794878FD" w14:textId="77777777" w:rsidR="00C50906" w:rsidRDefault="00C50906" w:rsidP="00C50906">
            <w:pPr>
              <w:pStyle w:val="PBullets"/>
            </w:pPr>
            <w:r>
              <w:rPr>
                <w:b/>
              </w:rPr>
              <w:t>Liderar a coordenação com a Sede da Rede de Atenção Básica</w:t>
            </w:r>
            <w:r>
              <w:t xml:space="preserve"> para garantir que a intervenção seja executada de acordo </w:t>
            </w:r>
            <w:r>
              <w:lastRenderedPageBreak/>
              <w:t xml:space="preserve">com os objetivos de saúde, normas técnicas e prazos definidos pelo MINSAL; </w:t>
            </w:r>
          </w:p>
          <w:p w14:paraId="6C567140" w14:textId="77777777" w:rsidR="00C50906" w:rsidRDefault="00C50906" w:rsidP="00C50906">
            <w:pPr>
              <w:pStyle w:val="PBullets"/>
            </w:pPr>
            <w:r>
              <w:rPr>
                <w:b/>
              </w:rPr>
              <w:t>Promover ações de integração da equipe multidisciplinar</w:t>
            </w:r>
            <w:r>
              <w:t xml:space="preserve"> para a gestão do PNI; </w:t>
            </w:r>
          </w:p>
          <w:p w14:paraId="4B43A174" w14:textId="77777777" w:rsidR="00C50906" w:rsidRDefault="00C50906" w:rsidP="00C50906">
            <w:pPr>
              <w:pStyle w:val="PBullets"/>
            </w:pPr>
            <w:r>
              <w:rPr>
                <w:b/>
              </w:rPr>
              <w:t>Divulgar e implementar as diretrizes técnicas do PNI</w:t>
            </w:r>
            <w:r>
              <w:t xml:space="preserve">; </w:t>
            </w:r>
          </w:p>
          <w:p w14:paraId="7C95CD0F" w14:textId="77777777" w:rsidR="00C50906" w:rsidRDefault="00C50906" w:rsidP="00C50906">
            <w:pPr>
              <w:pStyle w:val="PBullets"/>
            </w:pPr>
            <w:r>
              <w:rPr>
                <w:b/>
              </w:rPr>
              <w:t>Realizar reuniões periódicas</w:t>
            </w:r>
            <w:r>
              <w:t xml:space="preserve"> com as Equipes Gestoras do PNI e Referentes locais, que promovam o cumprimento do plano de qualidade, e o cumprimento dos objetivos de saúde do programa; </w:t>
            </w:r>
          </w:p>
          <w:p w14:paraId="19E8A433" w14:textId="77777777" w:rsidR="00C50906" w:rsidRDefault="00C50906" w:rsidP="00C50906">
            <w:pPr>
              <w:pStyle w:val="PBullets"/>
            </w:pPr>
            <w:r>
              <w:rPr>
                <w:b/>
              </w:rPr>
              <w:t>Participar de instâncias intercomunitárias, intersetoriais e comunitárias</w:t>
            </w:r>
            <w:r>
              <w:t xml:space="preserve"> para garantir o acesso às informações sobre o PNI (Conselho da Sociedade Civil, Chile Cresce com Você, Mesas Intersetoriais, entre outros); </w:t>
            </w:r>
          </w:p>
          <w:p w14:paraId="0CEFF3CD" w14:textId="77777777" w:rsidR="00C50906" w:rsidRDefault="00C50906" w:rsidP="00C50906">
            <w:pPr>
              <w:pStyle w:val="PBullets"/>
            </w:pPr>
            <w:r>
              <w:rPr>
                <w:b/>
              </w:rPr>
              <w:t>Estabelecer as comunicações necessárias</w:t>
            </w:r>
            <w:r>
              <w:t xml:space="preserve"> com os Diretores das Corporações e Secretarias Municipais de Saúde e com Diretores dos estabelecimentos da rede pública de saúde pertinente, para apoiar a implementação e fiscalizar o cumprimento do Plano de Garantia de qualidade do PNI; </w:t>
            </w:r>
          </w:p>
          <w:p w14:paraId="6C68A695" w14:textId="77777777" w:rsidR="00C50906" w:rsidRDefault="00C50906" w:rsidP="00C50906">
            <w:pPr>
              <w:pStyle w:val="PBullets"/>
            </w:pPr>
            <w:r>
              <w:rPr>
                <w:b/>
              </w:rPr>
              <w:t>Fiscalizar o cumprimento do disposto no Decreto de Isenção</w:t>
            </w:r>
            <w:r>
              <w:t xml:space="preserve"> nº 6, de 2010, do MINSAL, que “Dispõe sobre Vacinação Obrigatória contra Doenças Imunopreveníveis da População do País” nos estabelecimentos da rede pública de saúde sob sua jurisdição, bem como os regulamentos relativos às instalações e pessoal contidos nos regulamentos vigentes; </w:t>
            </w:r>
          </w:p>
          <w:p w14:paraId="05CB9B4B" w14:textId="77777777" w:rsidR="00C50906" w:rsidRDefault="00C50906" w:rsidP="00C50906">
            <w:pPr>
              <w:pStyle w:val="PBullets"/>
            </w:pPr>
            <w:r>
              <w:rPr>
                <w:b/>
              </w:rPr>
              <w:t>Solicitar o Microplanejamento de cada estabelecimento de saúde</w:t>
            </w:r>
            <w:r>
              <w:t xml:space="preserve"> (Esta atividade corresponde apenas a estabelecimentos públicos na rede de saúde); </w:t>
            </w:r>
          </w:p>
          <w:p w14:paraId="6F1134C8" w14:textId="77777777" w:rsidR="00C50906" w:rsidRDefault="00C50906" w:rsidP="00C50906">
            <w:pPr>
              <w:pStyle w:val="PBullets"/>
            </w:pPr>
            <w:r>
              <w:rPr>
                <w:b/>
              </w:rPr>
              <w:t>Supervisionar a cobertura vacinal nas unidades de saúde</w:t>
            </w:r>
            <w:r>
              <w:t xml:space="preserve"> sob sua jurisdição, investigar as causas e instruir medidas corretivas, quando estas estiverem abaixo do nível da meta estabelecida para a campanha; </w:t>
            </w:r>
          </w:p>
          <w:p w14:paraId="0222C0C4" w14:textId="77777777" w:rsidR="00C50906" w:rsidRDefault="00C50906" w:rsidP="00C50906">
            <w:pPr>
              <w:pStyle w:val="PBullets"/>
            </w:pPr>
            <w:r>
              <w:rPr>
                <w:b/>
              </w:rPr>
              <w:t>Fiscalizar que as equipes de trabalho</w:t>
            </w:r>
            <w:r>
              <w:t xml:space="preserve"> sejam compostas por profissionais treinados para o processo de vacinação e gestão da cadeia de suprimentos de frio; </w:t>
            </w:r>
          </w:p>
          <w:p w14:paraId="0A49C618" w14:textId="77777777" w:rsidR="00C50906" w:rsidRDefault="00C50906" w:rsidP="00507399">
            <w:pPr>
              <w:pStyle w:val="PBullets"/>
            </w:pPr>
            <w:r>
              <w:rPr>
                <w:b/>
              </w:rPr>
              <w:lastRenderedPageBreak/>
              <w:t>Implementar medidas de monitoramento e prestação de contas</w:t>
            </w:r>
            <w:r>
              <w:t xml:space="preserve"> de vacinas, insumos e demais recursos públicos destinados à intervenção; </w:t>
            </w:r>
          </w:p>
          <w:p w14:paraId="4B41449D" w14:textId="77777777" w:rsidR="00C50906" w:rsidRDefault="00C50906" w:rsidP="00507399">
            <w:pPr>
              <w:pStyle w:val="PBullets"/>
            </w:pPr>
            <w:r>
              <w:t xml:space="preserve"> </w:t>
            </w:r>
            <w:r>
              <w:rPr>
                <w:b/>
              </w:rPr>
              <w:t>Acompanhar a ESAVI / EPRO</w:t>
            </w:r>
            <w:r>
              <w:t xml:space="preserve"> e supervisionar a execução dos planos de ação; </w:t>
            </w:r>
          </w:p>
          <w:p w14:paraId="21F206DB" w14:textId="77777777" w:rsidR="00C50906" w:rsidRDefault="00C50906" w:rsidP="00507399">
            <w:pPr>
              <w:pStyle w:val="PBullets"/>
            </w:pPr>
            <w:r>
              <w:rPr>
                <w:b/>
              </w:rPr>
              <w:t>Acompanhar se o registro das imunizações no RNI é realizado dentro dos períodos definidos</w:t>
            </w:r>
            <w:r>
              <w:t xml:space="preserve"> (até 24 horas após a imunização) para reduzir a latência do registro manual, reduzir o risco de EPRO e manter a cobertura atualizada; </w:t>
            </w:r>
          </w:p>
          <w:p w14:paraId="6D273A90" w14:textId="5CFDC338" w:rsidR="00B939EF" w:rsidRPr="00395E1E" w:rsidRDefault="00C50906" w:rsidP="00507399">
            <w:pPr>
              <w:pStyle w:val="PBullets"/>
            </w:pPr>
            <w:r>
              <w:rPr>
                <w:b/>
              </w:rPr>
              <w:t>Promover a capacitação</w:t>
            </w:r>
            <w:r>
              <w:t xml:space="preserve"> de todos os integrantes da equipe de saúde em questões técnicas básicas relacionadas ao PNI, e promover seu compromisso com os objetivos de saúde dos programas de vacinação por meio da educação e encaminhamento de pessoas destinatárias.</w:t>
            </w:r>
          </w:p>
        </w:tc>
      </w:tr>
      <w:tr w:rsidR="00B939EF" w:rsidRPr="00BE5D1D" w14:paraId="7C0EE746" w14:textId="77777777" w:rsidTr="00920110">
        <w:trPr>
          <w:trHeight w:val="20"/>
        </w:trPr>
        <w:tc>
          <w:tcPr>
            <w:tcW w:w="11906" w:type="dxa"/>
          </w:tcPr>
          <w:p w14:paraId="016C1D51" w14:textId="77777777" w:rsidR="001F582A" w:rsidRDefault="001F582A" w:rsidP="001F582A">
            <w:pPr>
              <w:pStyle w:val="Ppargrafo"/>
            </w:pPr>
            <w:r>
              <w:lastRenderedPageBreak/>
              <w:t xml:space="preserve">As competências previstas para o </w:t>
            </w:r>
            <w:r>
              <w:rPr>
                <w:b/>
              </w:rPr>
              <w:t>Nível Executor</w:t>
            </w:r>
            <w:r>
              <w:t xml:space="preserve">, são: </w:t>
            </w:r>
          </w:p>
          <w:p w14:paraId="2BAD5CFB" w14:textId="77777777" w:rsidR="001F582A" w:rsidRDefault="001F582A" w:rsidP="001F582A">
            <w:pPr>
              <w:pStyle w:val="PBullets"/>
            </w:pPr>
            <w:r>
              <w:t xml:space="preserve">Os estabelecimentos de atenção primária à saúde são responsáveis pelo </w:t>
            </w:r>
            <w:r>
              <w:rPr>
                <w:b/>
              </w:rPr>
              <w:t>planejamento, coordenação e execução da vacinação</w:t>
            </w:r>
            <w:r>
              <w:t xml:space="preserve">; </w:t>
            </w:r>
          </w:p>
          <w:p w14:paraId="34D4D7A3" w14:textId="77777777" w:rsidR="001F582A" w:rsidRDefault="001F582A" w:rsidP="001F582A">
            <w:pPr>
              <w:pStyle w:val="PBullets"/>
            </w:pPr>
            <w:r>
              <w:t xml:space="preserve">O diretor da unidade de saúde é quem deve assegurar que a </w:t>
            </w:r>
            <w:r>
              <w:rPr>
                <w:b/>
              </w:rPr>
              <w:t>intervenção seja realizada de acordo com os objetivos de saúde</w:t>
            </w:r>
            <w:r>
              <w:t xml:space="preserve">, normas técnicas de acordo com as disposições do Decreto Obrigatório de Vacinação de Doenças Transmissíveis, Decreto de Isenção Nº 6 de 2010 e suas modificações posteriores; </w:t>
            </w:r>
          </w:p>
          <w:p w14:paraId="64614E02" w14:textId="77777777" w:rsidR="001F582A" w:rsidRDefault="001F582A" w:rsidP="001F582A">
            <w:pPr>
              <w:pStyle w:val="PBullets"/>
            </w:pPr>
            <w:r>
              <w:rPr>
                <w:b/>
              </w:rPr>
              <w:t xml:space="preserve">Monitorar a conformidade com as normas vigentes </w:t>
            </w:r>
            <w:r>
              <w:t xml:space="preserve">em relação à administração e manuseio de vacinas; </w:t>
            </w:r>
          </w:p>
          <w:p w14:paraId="03FA975B" w14:textId="77777777" w:rsidR="001F582A" w:rsidRDefault="001F582A" w:rsidP="001F582A">
            <w:pPr>
              <w:pStyle w:val="PBullets"/>
            </w:pPr>
            <w:r>
              <w:rPr>
                <w:b/>
              </w:rPr>
              <w:t>Formar equipes de trabalho</w:t>
            </w:r>
            <w:r>
              <w:t xml:space="preserve"> com pessoal treinado para o processo de vacinação e gestão da cadeia de frio, reforçando competências técnicas, com ênfase especial no registro e controle de temperatura, uso adequado de equipamentos de refrigeração e recipientes isotérmicos (caixas térmicas - frigoríficas) e embalagens adequadas para veículos de transporte. Além disso, você deve treinar quanto a utilização do RNI ou outro sistema </w:t>
            </w:r>
            <w:r>
              <w:lastRenderedPageBreak/>
              <w:t xml:space="preserve">credenciado para interoperar, reforçar a qualidade dos dados e a oportunidade de registro; </w:t>
            </w:r>
          </w:p>
          <w:p w14:paraId="3F8D3A27" w14:textId="77777777" w:rsidR="001F582A" w:rsidRDefault="001F582A" w:rsidP="001F582A">
            <w:pPr>
              <w:pStyle w:val="PBullets"/>
            </w:pPr>
            <w:r>
              <w:rPr>
                <w:b/>
              </w:rPr>
              <w:t>Garantir o cumprimento da rede de frio</w:t>
            </w:r>
            <w:r>
              <w:t xml:space="preserve">, desde a guarda das vacinas, até a sua aplicação na população-alvo; </w:t>
            </w:r>
          </w:p>
          <w:p w14:paraId="27FCB792" w14:textId="77777777" w:rsidR="001F582A" w:rsidRDefault="001F582A" w:rsidP="001F582A">
            <w:pPr>
              <w:pStyle w:val="PBullets"/>
            </w:pPr>
            <w:r>
              <w:rPr>
                <w:b/>
              </w:rPr>
              <w:t>Coordenar a retirada ou recebimento das vacinas</w:t>
            </w:r>
            <w:r>
              <w:t xml:space="preserve"> com seus respectivos DVI, para o qual deverão fornecer todas as informações solicitadas no respectivo formulário e fornecer pessoal treinado, equipamento adequado e um transporte que permita a transferência de vacinas protegidas do clima e fontes diretas de calor; </w:t>
            </w:r>
          </w:p>
          <w:p w14:paraId="251B27DE" w14:textId="77777777" w:rsidR="001F582A" w:rsidRDefault="001F582A" w:rsidP="001F582A">
            <w:pPr>
              <w:pStyle w:val="PBullets"/>
            </w:pPr>
            <w:r>
              <w:rPr>
                <w:b/>
              </w:rPr>
              <w:t>Detectar interrupções na cadeia de frio</w:t>
            </w:r>
            <w:r>
              <w:t xml:space="preserve"> durante a recepção, armazenamento ou desenvolvimento de atividades extramuros e notificá-los oportunamente. Até a resolução, os produtos devem ser armazenados em uma rede de frio, rotulada como “quarentena”; </w:t>
            </w:r>
          </w:p>
          <w:p w14:paraId="1DD54299" w14:textId="77777777" w:rsidR="001F582A" w:rsidRDefault="001F582A" w:rsidP="001F582A">
            <w:pPr>
              <w:pStyle w:val="PBullets"/>
            </w:pPr>
            <w:r>
              <w:rPr>
                <w:b/>
              </w:rPr>
              <w:t>Realizar o cadastro online (RNI) das vacinas</w:t>
            </w:r>
            <w:r>
              <w:t xml:space="preserve"> administradas e cumprir os prazos definidos para esta atividade (até 24 horas a partir da imunização).</w:t>
            </w:r>
          </w:p>
          <w:p w14:paraId="19689DFC" w14:textId="77777777" w:rsidR="001F582A" w:rsidRDefault="001F582A" w:rsidP="001F582A">
            <w:pPr>
              <w:pStyle w:val="PBullets"/>
            </w:pPr>
            <w:r>
              <w:rPr>
                <w:b/>
              </w:rPr>
              <w:t>Ao inserir os dados da pessoa no RNI</w:t>
            </w:r>
            <w:r>
              <w:t xml:space="preserve">, eles devem ser verificados e atualizados, se aplicável; </w:t>
            </w:r>
          </w:p>
          <w:p w14:paraId="5D817B13" w14:textId="77777777" w:rsidR="001F582A" w:rsidRDefault="001F582A" w:rsidP="001F582A">
            <w:pPr>
              <w:pStyle w:val="PBullets"/>
            </w:pPr>
            <w:r>
              <w:t xml:space="preserve">Caso o sistema não esteja disponível no momento da vacinação, deve-se </w:t>
            </w:r>
            <w:r>
              <w:rPr>
                <w:b/>
              </w:rPr>
              <w:t>utilizar um formulário manual</w:t>
            </w:r>
            <w:r>
              <w:t xml:space="preserve">, preenchendo cada campo com letras legíveis e transferir os dados para o RNI nos períodos definidos para esta atividade (até 24 horas da vacinação); </w:t>
            </w:r>
          </w:p>
          <w:p w14:paraId="4B5B8063" w14:textId="77777777" w:rsidR="001F582A" w:rsidRDefault="001F582A" w:rsidP="001F582A">
            <w:pPr>
              <w:pStyle w:val="PBullets"/>
            </w:pPr>
            <w:r>
              <w:rPr>
                <w:b/>
              </w:rPr>
              <w:t>Detectar e notificar ESAVI e EPRO</w:t>
            </w:r>
            <w:r>
              <w:t xml:space="preserve"> que surjam durante o desenvolvimento da atividade, realizar investigação e acompanhamento de casos de acordo com as instruções do "Guia de Vacinação Segura": Sistema de Notificação, Avaliação e Investigação de Eventos Supostamente atribuídos à vacinação e imunização e erro do programa. Resolução Isenta nº 670/2013 do MINSAL; </w:t>
            </w:r>
          </w:p>
          <w:p w14:paraId="105932CE" w14:textId="77777777" w:rsidR="001F582A" w:rsidRDefault="001F582A" w:rsidP="001F582A">
            <w:pPr>
              <w:pStyle w:val="PBullets"/>
            </w:pPr>
            <w:r>
              <w:rPr>
                <w:b/>
              </w:rPr>
              <w:lastRenderedPageBreak/>
              <w:t>Cumprir a Norma Técnica Geral de Procedimentos Operacionais Padronizados</w:t>
            </w:r>
            <w:r>
              <w:t xml:space="preserve"> (POP) para garantir a qualidade na execução e administração desta vacina (RES Ex. Nº 973 de 14/10/2010). Antes da vacinação, deve-se confirmar se o indivíduo corresponde à população-alvo definida, que atenda ao esquema vacinal vigente e que não haja contra-indicações para ser imunizado; </w:t>
            </w:r>
          </w:p>
          <w:p w14:paraId="48FEBE56" w14:textId="77777777" w:rsidR="001F582A" w:rsidRDefault="001F582A" w:rsidP="001F582A">
            <w:pPr>
              <w:pStyle w:val="PBullets"/>
            </w:pPr>
            <w:r>
              <w:rPr>
                <w:b/>
              </w:rPr>
              <w:t xml:space="preserve">Manter o estoque de vacinas e insumos atualizado </w:t>
            </w:r>
            <w:r>
              <w:t xml:space="preserve">diariamente. Seguindo as medidas de monitoramento implementadas, controle e qualidade de vacinas, insumos e demais recursos públicos destinados à intervenção; </w:t>
            </w:r>
          </w:p>
          <w:p w14:paraId="6FD8B73D" w14:textId="77777777" w:rsidR="001F582A" w:rsidRDefault="001F582A" w:rsidP="001F582A">
            <w:pPr>
              <w:pStyle w:val="PBullets"/>
            </w:pPr>
            <w:r>
              <w:rPr>
                <w:b/>
              </w:rPr>
              <w:t>Monitorar o cumprimento da cobertura</w:t>
            </w:r>
            <w:r>
              <w:t xml:space="preserve">, informando prontamente sua liderança quando ficar abaixo do estabelecido; </w:t>
            </w:r>
          </w:p>
          <w:p w14:paraId="06C2D916" w14:textId="09423926" w:rsidR="00B939EF" w:rsidRPr="001F582A" w:rsidRDefault="001F582A" w:rsidP="001F582A">
            <w:pPr>
              <w:pStyle w:val="PBullets"/>
            </w:pPr>
            <w:r>
              <w:rPr>
                <w:b/>
              </w:rPr>
              <w:t>Identificar a população-alvo pendente</w:t>
            </w:r>
            <w:r>
              <w:t xml:space="preserve"> de vacinação ou rejeições, executando ações efetivas de vacinação.</w:t>
            </w:r>
          </w:p>
        </w:tc>
      </w:tr>
      <w:tr w:rsidR="00B939EF" w:rsidRPr="00BE5D1D" w14:paraId="3A88932C" w14:textId="77777777" w:rsidTr="00920110">
        <w:trPr>
          <w:trHeight w:val="20"/>
        </w:trPr>
        <w:tc>
          <w:tcPr>
            <w:tcW w:w="11906" w:type="dxa"/>
          </w:tcPr>
          <w:p w14:paraId="6F7D71ED" w14:textId="10BA6811" w:rsidR="00B939EF" w:rsidRPr="008F09E0" w:rsidRDefault="004446DE" w:rsidP="004446DE">
            <w:pPr>
              <w:pStyle w:val="Ppargrafo"/>
            </w:pPr>
            <w:r>
              <w:lastRenderedPageBreak/>
              <w:t>A partir do conhecimento de suas atribuições para a operacionalização da campanha de vacinação contra a Covid-19, os territórios devem iniciar seu planejamento no nível local. No entanto, é também necessário que a gestão busque a conformidade de seu planejamento com as orientações propostas nos planos de seus respectivos estados.</w:t>
            </w:r>
          </w:p>
        </w:tc>
      </w:tr>
      <w:tr w:rsidR="00B939EF" w:rsidRPr="00BE5D1D" w14:paraId="525C230D" w14:textId="77777777" w:rsidTr="00920110">
        <w:trPr>
          <w:trHeight w:val="20"/>
        </w:trPr>
        <w:tc>
          <w:tcPr>
            <w:tcW w:w="11906" w:type="dxa"/>
            <w:shd w:val="clear" w:color="auto" w:fill="F1F9F1"/>
          </w:tcPr>
          <w:p w14:paraId="616A9ED4" w14:textId="1549773B" w:rsidR="00D80016" w:rsidRPr="00BE5D1D" w:rsidRDefault="00D80016" w:rsidP="008C368E">
            <w:pPr>
              <w:pStyle w:val="P11Ttulonumerado"/>
              <w:rPr>
                <w:rFonts w:eastAsia="Arial"/>
              </w:rPr>
            </w:pPr>
            <w:bookmarkStart w:id="1" w:name="_Toc65684865"/>
            <w:r w:rsidRPr="00D80016">
              <w:rPr>
                <w:rFonts w:eastAsia="Arial"/>
              </w:rPr>
              <w:t>Vacinas contra Covid-19: o que é preciso saber?</w:t>
            </w:r>
            <w:bookmarkEnd w:id="1"/>
          </w:p>
        </w:tc>
      </w:tr>
      <w:tr w:rsidR="00B939EF" w:rsidRPr="00BE5D1D" w14:paraId="637B6C45" w14:textId="77777777" w:rsidTr="00920110">
        <w:trPr>
          <w:trHeight w:val="20"/>
        </w:trPr>
        <w:tc>
          <w:tcPr>
            <w:tcW w:w="11906" w:type="dxa"/>
          </w:tcPr>
          <w:p w14:paraId="4B67AD98" w14:textId="01296DFA" w:rsidR="00B939EF" w:rsidRPr="004F316F" w:rsidRDefault="004F316F" w:rsidP="004F316F">
            <w:pPr>
              <w:pStyle w:val="Ppargrafo"/>
            </w:pPr>
            <w:r>
              <w:t xml:space="preserve">As características que compõem cada uma das vacinas candidatas impactam etapas importantes para o planejamento da campanha, principalmente do ponto de vista do transporte e armazenamento. De acordo com o panorama da Organização Mundial de Saúde (OMS, 2021e), até o dia 8 de janeiro de 2020, </w:t>
            </w:r>
            <w:r>
              <w:rPr>
                <w:b/>
              </w:rPr>
              <w:t>existiam 172 vacinas contra a Covid-19 em fase pré-clínica de pesquisa e 63 vacinas em fase de pesquisa clínica</w:t>
            </w:r>
            <w:r>
              <w:t>.</w:t>
            </w:r>
          </w:p>
        </w:tc>
      </w:tr>
      <w:tr w:rsidR="00B939EF" w:rsidRPr="00BE5D1D" w14:paraId="347959C5" w14:textId="77777777" w:rsidTr="00920110">
        <w:trPr>
          <w:trHeight w:val="20"/>
        </w:trPr>
        <w:tc>
          <w:tcPr>
            <w:tcW w:w="11906" w:type="dxa"/>
          </w:tcPr>
          <w:p w14:paraId="10F57AEC" w14:textId="6B6E47BE" w:rsidR="00B939EF" w:rsidRPr="00BE5D1D" w:rsidRDefault="00FC5472" w:rsidP="00FC5472">
            <w:pPr>
              <w:pStyle w:val="Ppargrafo"/>
            </w:pPr>
            <w:r>
              <w:lastRenderedPageBreak/>
              <w:t xml:space="preserve">O Chile está entre os países latino-americanos com mais acordos para obtenção de vacinas de diversos laboratórios, incluindo </w:t>
            </w:r>
            <w:r>
              <w:rPr>
                <w:b/>
              </w:rPr>
              <w:t>Sinovac e AstraZeneca</w:t>
            </w:r>
            <w:r>
              <w:t xml:space="preserve">, além de participar do acordo global </w:t>
            </w:r>
            <w:r>
              <w:rPr>
                <w:b/>
              </w:rPr>
              <w:t>Covax Facility</w:t>
            </w:r>
            <w:r>
              <w:t>. Através do consórcio Covax Facility, que prevê a aquisição de vacinas de outros laboratórios além dos já citados, poderão ser adquiridas e incorporadas vacinas de outros fabricantes.</w:t>
            </w:r>
          </w:p>
        </w:tc>
      </w:tr>
      <w:tr w:rsidR="00B939EF" w:rsidRPr="00BE5D1D" w14:paraId="7404320C" w14:textId="77777777" w:rsidTr="00920110">
        <w:trPr>
          <w:trHeight w:val="20"/>
        </w:trPr>
        <w:tc>
          <w:tcPr>
            <w:tcW w:w="11906" w:type="dxa"/>
          </w:tcPr>
          <w:p w14:paraId="2E75B096" w14:textId="63F6BA5F" w:rsidR="00B939EF" w:rsidRPr="00BE5D1D" w:rsidRDefault="00EF0C6D" w:rsidP="00EF0C6D">
            <w:pPr>
              <w:pStyle w:val="Ppargrafo"/>
            </w:pPr>
            <w:r>
              <w:t>O quadro abaixo traz um resumo das vacinas candidatas na fase III, última fase de pesquisa clínica antes da aprovação e administração do imunizante na população, com esquema vacinal, via de aplicação e conservação indicada pelo fabricante. Dentre estas já está sendo utilizada a vacina Pfizer-BioNTech no país (CHILE, 2021a).</w:t>
            </w:r>
          </w:p>
        </w:tc>
      </w:tr>
      <w:tr w:rsidR="00B939EF" w:rsidRPr="00BE5D1D" w14:paraId="47ADD8D7" w14:textId="77777777" w:rsidTr="00920110">
        <w:trPr>
          <w:trHeight w:val="20"/>
        </w:trPr>
        <w:tc>
          <w:tcPr>
            <w:tcW w:w="11906" w:type="dxa"/>
          </w:tcPr>
          <w:p w14:paraId="480C56A5" w14:textId="0AED3811" w:rsidR="00E730DE" w:rsidRDefault="00E730DE" w:rsidP="00756025">
            <w:pPr>
              <w:pStyle w:val="Pdestaque"/>
            </w:pPr>
            <w:r>
              <w:t xml:space="preserve">Quadro </w:t>
            </w:r>
            <w:fldSimple w:instr=" SEQ Quadro \* ARABIC ">
              <w:r w:rsidR="00B861BF">
                <w:rPr>
                  <w:noProof/>
                </w:rPr>
                <w:t>1</w:t>
              </w:r>
            </w:fldSimple>
            <w:r w:rsidRPr="0029013C">
              <w:t>: Descrição das vacinas na fase III.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2928"/>
              <w:gridCol w:w="1632"/>
              <w:gridCol w:w="2428"/>
            </w:tblGrid>
            <w:tr w:rsidR="004B7555" w14:paraId="664F1380" w14:textId="77777777" w:rsidTr="004B755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29B1BFC3" w14:textId="1EFB2687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VACINA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754" w:type="dxa"/>
                  <w:hideMark/>
                </w:tcPr>
                <w:p w14:paraId="23166832" w14:textId="7281A249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ESQUEMA VACINAL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2DA7FD2A" w14:textId="7A785167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VIA DE APLICAÇÃO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20A7F42D" w14:textId="16C7A211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CONSERVAÇÃO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38475259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02ABF556" w14:textId="35F433E0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AstraZeneca</w:t>
                  </w:r>
                </w:p>
              </w:tc>
              <w:tc>
                <w:tcPr>
                  <w:tcW w:w="2754" w:type="dxa"/>
                  <w:hideMark/>
                </w:tcPr>
                <w:p w14:paraId="19EFA3EF" w14:textId="3915ABC0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ou 2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970CA71" w14:textId="0EDEE45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7130787" w14:textId="351ECC2F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4-12 semanas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50147B8B" w14:textId="0718103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CD4517F" w14:textId="4695888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7D7CA59B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C06BE3E" w14:textId="25939529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Coronavac</w:t>
                  </w:r>
                </w:p>
              </w:tc>
              <w:tc>
                <w:tcPr>
                  <w:tcW w:w="2754" w:type="dxa"/>
                  <w:hideMark/>
                </w:tcPr>
                <w:p w14:paraId="09BD2F9C" w14:textId="4379E96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14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9D83A68" w14:textId="2A7D7C72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7456D3E" w14:textId="689D1FA6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2C510993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00C4C4A2" w14:textId="5FA9304D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Pfizer</w:t>
                  </w:r>
                </w:p>
              </w:tc>
              <w:tc>
                <w:tcPr>
                  <w:tcW w:w="2754" w:type="dxa"/>
                  <w:hideMark/>
                </w:tcPr>
                <w:p w14:paraId="17B82603" w14:textId="701132F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0E970C8C" w14:textId="7ACA0EA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3C91277" w14:textId="14C336C8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-70ºC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3D638E1" w14:textId="0449770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(até 5 dias)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4149038B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6ACD563" w14:textId="34AA99B1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Wuhan Institute of Biological</w:t>
                  </w:r>
                </w:p>
              </w:tc>
              <w:tc>
                <w:tcPr>
                  <w:tcW w:w="2754" w:type="dxa"/>
                  <w:hideMark/>
                </w:tcPr>
                <w:p w14:paraId="5F833212" w14:textId="60AF55B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4724C729" w14:textId="5176D2DE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8F95BF0" w14:textId="3113B04C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E056225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C0AAD8B" w14:textId="6456BABF" w:rsidR="00766691" w:rsidRPr="00002F68" w:rsidRDefault="00766691" w:rsidP="004B7555">
                  <w:pPr>
                    <w:pStyle w:val="Ptextotabela"/>
                    <w:rPr>
                      <w:rFonts w:eastAsia="Arial"/>
                      <w:lang w:val="en-US"/>
                    </w:rPr>
                  </w:pPr>
                  <w:r w:rsidRPr="00002F68">
                    <w:rPr>
                      <w:rFonts w:eastAsia="Arial"/>
                      <w:lang w:val="en-US"/>
                    </w:rPr>
                    <w:t>Beijing Institute of Biological Products</w:t>
                  </w:r>
                </w:p>
              </w:tc>
              <w:tc>
                <w:tcPr>
                  <w:tcW w:w="2754" w:type="dxa"/>
                  <w:hideMark/>
                </w:tcPr>
                <w:p w14:paraId="20B093DA" w14:textId="463FF33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1535" w:type="dxa"/>
                  <w:hideMark/>
                </w:tcPr>
                <w:p w14:paraId="3124CA51" w14:textId="5895E7A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B726123" w14:textId="4B34E63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8A6200C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158ECDE" w14:textId="56FB8F26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Novavax</w:t>
                  </w:r>
                </w:p>
              </w:tc>
              <w:tc>
                <w:tcPr>
                  <w:tcW w:w="2754" w:type="dxa"/>
                  <w:hideMark/>
                </w:tcPr>
                <w:p w14:paraId="5B83E354" w14:textId="47003688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DB4EFD2" w14:textId="143E2B38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161311E" w14:textId="74A5D2C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3FBE3C1D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6404793" w14:textId="0A732502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CanSino Biological Inc.</w:t>
                  </w:r>
                </w:p>
              </w:tc>
              <w:tc>
                <w:tcPr>
                  <w:tcW w:w="2754" w:type="dxa"/>
                  <w:hideMark/>
                </w:tcPr>
                <w:p w14:paraId="1B06D0E2" w14:textId="5F119964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dose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F8838F4" w14:textId="5F4A075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7FDD416" w14:textId="6E168E7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4B7555" w14:paraId="3CDFEF36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0DDE63D" w14:textId="3D11C5A3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Janssen</w:t>
                  </w:r>
                </w:p>
              </w:tc>
              <w:tc>
                <w:tcPr>
                  <w:tcW w:w="2754" w:type="dxa"/>
                  <w:hideMark/>
                </w:tcPr>
                <w:p w14:paraId="1BD67C44" w14:textId="2571E879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ou 2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0E6A08D5" w14:textId="25547B8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56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14E19BD6" w14:textId="7E300D5D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2E242D05" w14:textId="34D6F78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(3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4E5DEFA8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4E1CFA1" w14:textId="0B3AF1C3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Gamaleya Research Institute</w:t>
                  </w:r>
                </w:p>
              </w:tc>
              <w:tc>
                <w:tcPr>
                  <w:tcW w:w="2754" w:type="dxa"/>
                  <w:hideMark/>
                </w:tcPr>
                <w:p w14:paraId="25E72ED4" w14:textId="64810AB2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0FC3E9A" w14:textId="7D1ACB9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7FA6DA4" w14:textId="5A3664F1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-18ºC (uma formulação)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3D4D024C" w14:textId="59432B0F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(liofilizada)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0E2A10C7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81D53C2" w14:textId="756A5DCE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NIAID/Moderna</w:t>
                  </w:r>
                </w:p>
              </w:tc>
              <w:tc>
                <w:tcPr>
                  <w:tcW w:w="2754" w:type="dxa"/>
                  <w:hideMark/>
                </w:tcPr>
                <w:p w14:paraId="28231A36" w14:textId="61C492C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29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5B15033" w14:textId="7BAEA3F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E5E9269" w14:textId="23DD92C5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-20ºC (até 6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D23B6D6" w14:textId="6D23660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8°C (até 30 dias)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62E70570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677EA93C" w14:textId="3E24A758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CureVac</w:t>
                  </w:r>
                </w:p>
              </w:tc>
              <w:tc>
                <w:tcPr>
                  <w:tcW w:w="2754" w:type="dxa"/>
                  <w:hideMark/>
                </w:tcPr>
                <w:p w14:paraId="012F5105" w14:textId="7E55FFF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0F43E7B7" w14:textId="535A6CD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B1D021E" w14:textId="6E61A1A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5ºC (até 3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27DADA5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C46F0BD" w14:textId="7A2FCD1D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Anhui Zhifei Longcom Biopharmaceutical</w:t>
                  </w:r>
                </w:p>
              </w:tc>
              <w:tc>
                <w:tcPr>
                  <w:tcW w:w="2754" w:type="dxa"/>
                  <w:hideMark/>
                </w:tcPr>
                <w:p w14:paraId="588E705B" w14:textId="194FF43C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ou 3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B7929E6" w14:textId="1FE0D0C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22494A67" w14:textId="2860670A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3 doses, intervalo de 28 e 56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70B80FFB" w14:textId="45EE8E2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04A03B9" w14:textId="47663D8A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662E2783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A7B59D2" w14:textId="7A2F29C5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Bharat Biotech</w:t>
                  </w:r>
                </w:p>
              </w:tc>
              <w:tc>
                <w:tcPr>
                  <w:tcW w:w="2754" w:type="dxa"/>
                  <w:hideMark/>
                </w:tcPr>
                <w:p w14:paraId="6931C70C" w14:textId="4E1BF7B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14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5ADF7A5" w14:textId="47B905C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E023813" w14:textId="044CAC83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18FD4788" w14:textId="12282484" w:rsidR="00B939EF" w:rsidRPr="00D42835" w:rsidRDefault="00D42835" w:rsidP="00AD2AD7">
            <w:pPr>
              <w:pStyle w:val="Legenda"/>
            </w:pPr>
            <w:r w:rsidRPr="00AD2AD7">
              <w:t>Fonte: OMS. Organização Mundial da Saúde, 2021</w:t>
            </w:r>
            <w:r>
              <w:t>.</w:t>
            </w:r>
            <w:r w:rsidR="004B7555">
              <w:t xml:space="preserve"> </w:t>
            </w:r>
          </w:p>
        </w:tc>
      </w:tr>
      <w:tr w:rsidR="00B939EF" w:rsidRPr="00BE5D1D" w14:paraId="71664D98" w14:textId="77777777" w:rsidTr="00920110">
        <w:trPr>
          <w:trHeight w:val="20"/>
        </w:trPr>
        <w:tc>
          <w:tcPr>
            <w:tcW w:w="11906" w:type="dxa"/>
          </w:tcPr>
          <w:p w14:paraId="186CE4F0" w14:textId="658951D3" w:rsidR="00B74C0A" w:rsidRDefault="00B74C0A" w:rsidP="00B74C0A">
            <w:pPr>
              <w:pStyle w:val="Ppargrafo"/>
            </w:pPr>
            <w:r>
              <w:t>Até</w:t>
            </w:r>
            <w:r w:rsidR="00DD52F9">
              <w:t xml:space="preserve"> </w:t>
            </w:r>
            <w:r>
              <w:t>o</w:t>
            </w:r>
            <w:r w:rsidR="00DD52F9">
              <w:t xml:space="preserve"> </w:t>
            </w:r>
            <w:r>
              <w:t>momento</w:t>
            </w:r>
            <w:r w:rsidR="00DD52F9">
              <w:t xml:space="preserve"> </w:t>
            </w:r>
            <w:r>
              <w:t>as</w:t>
            </w:r>
            <w:r w:rsidR="00DD52F9">
              <w:t xml:space="preserve"> </w:t>
            </w:r>
            <w:r>
              <w:t>vacinas</w:t>
            </w:r>
            <w:r w:rsidR="00DD52F9">
              <w:t xml:space="preserve"> </w:t>
            </w:r>
            <w:r>
              <w:t>com</w:t>
            </w:r>
            <w:r w:rsidR="00DD52F9">
              <w:t xml:space="preserve"> </w:t>
            </w:r>
            <w:r>
              <w:t>acordo</w:t>
            </w:r>
            <w:r w:rsidR="00DD52F9">
              <w:t xml:space="preserve"> </w:t>
            </w:r>
            <w:r>
              <w:t>comercial</w:t>
            </w:r>
            <w:r w:rsidR="00DD52F9">
              <w:t xml:space="preserve"> </w:t>
            </w:r>
            <w:r>
              <w:t>mais</w:t>
            </w:r>
            <w:r w:rsidR="00DD52F9">
              <w:t xml:space="preserve"> </w:t>
            </w:r>
            <w:r>
              <w:t>avançado</w:t>
            </w:r>
            <w:r w:rsidR="00DD52F9">
              <w:t xml:space="preserve"> </w:t>
            </w:r>
            <w:r>
              <w:t>no Chile</w:t>
            </w:r>
            <w:r w:rsidR="00DD52F9">
              <w:t xml:space="preserve"> </w:t>
            </w:r>
            <w:r>
              <w:t>são</w:t>
            </w:r>
            <w:r w:rsidR="00DD52F9">
              <w:t xml:space="preserve"> </w:t>
            </w:r>
            <w:r>
              <w:t>a</w:t>
            </w:r>
            <w:r w:rsidR="00DD52F9">
              <w:t xml:space="preserve"> </w:t>
            </w:r>
            <w:r>
              <w:rPr>
                <w:b/>
              </w:rPr>
              <w:t>Coronavac, Pfizer, Janssen e AstraZeneca</w:t>
            </w:r>
            <w:r>
              <w:t>. Nos</w:t>
            </w:r>
            <w:r w:rsidR="00DD52F9">
              <w:t xml:space="preserve"> </w:t>
            </w:r>
            <w:r>
              <w:t>próximos</w:t>
            </w:r>
            <w:r w:rsidR="00DD52F9">
              <w:t xml:space="preserve"> </w:t>
            </w:r>
            <w:r>
              <w:t>meses</w:t>
            </w:r>
            <w:r w:rsidR="00DD52F9">
              <w:t xml:space="preserve"> </w:t>
            </w:r>
            <w:r>
              <w:t>devem</w:t>
            </w:r>
            <w:r w:rsidR="00DD52F9">
              <w:t xml:space="preserve"> </w:t>
            </w:r>
            <w:r>
              <w:t>chegar</w:t>
            </w:r>
            <w:r w:rsidR="00DD52F9">
              <w:t xml:space="preserve"> </w:t>
            </w:r>
            <w:r>
              <w:t>ao</w:t>
            </w:r>
            <w:r w:rsidR="00DD52F9">
              <w:t xml:space="preserve"> </w:t>
            </w:r>
            <w:r>
              <w:t>país</w:t>
            </w:r>
            <w:r w:rsidR="00DD52F9">
              <w:t xml:space="preserve"> </w:t>
            </w:r>
            <w:r>
              <w:t>cerca</w:t>
            </w:r>
            <w:r w:rsidR="00DD52F9">
              <w:t xml:space="preserve"> </w:t>
            </w:r>
            <w:r>
              <w:t>de 10</w:t>
            </w:r>
            <w:r w:rsidR="00DD52F9">
              <w:t xml:space="preserve"> </w:t>
            </w:r>
            <w:r>
              <w:t>milhões</w:t>
            </w:r>
            <w:r w:rsidR="00DD52F9">
              <w:t xml:space="preserve"> </w:t>
            </w:r>
            <w:r>
              <w:t>de doses da</w:t>
            </w:r>
            <w:r w:rsidR="00DD52F9">
              <w:t xml:space="preserve"> </w:t>
            </w:r>
            <w:r>
              <w:t>vacina</w:t>
            </w:r>
            <w:r w:rsidR="00DD52F9">
              <w:t xml:space="preserve"> </w:t>
            </w:r>
            <w:r>
              <w:t>da Sinovac,</w:t>
            </w:r>
            <w:r w:rsidR="00DD52F9">
              <w:t xml:space="preserve"> </w:t>
            </w:r>
            <w:r>
              <w:t>além</w:t>
            </w:r>
            <w:r w:rsidR="00DD52F9">
              <w:t xml:space="preserve"> </w:t>
            </w:r>
            <w:r>
              <w:t>de</w:t>
            </w:r>
            <w:r w:rsidR="00DD52F9">
              <w:t xml:space="preserve"> </w:t>
            </w:r>
            <w:r>
              <w:t>mais</w:t>
            </w:r>
            <w:r w:rsidR="00DD52F9">
              <w:t xml:space="preserve"> </w:t>
            </w:r>
            <w:r>
              <w:t>1,3</w:t>
            </w:r>
            <w:r w:rsidR="00DD52F9">
              <w:t xml:space="preserve"> </w:t>
            </w:r>
            <w:r>
              <w:t>milhão</w:t>
            </w:r>
            <w:r w:rsidR="00DD52F9">
              <w:t xml:space="preserve"> </w:t>
            </w:r>
            <w:r>
              <w:lastRenderedPageBreak/>
              <w:t>de</w:t>
            </w:r>
            <w:r w:rsidR="00DD52F9">
              <w:t xml:space="preserve"> </w:t>
            </w:r>
            <w:r>
              <w:t>vacinas</w:t>
            </w:r>
            <w:r w:rsidR="00DD52F9">
              <w:t xml:space="preserve"> </w:t>
            </w:r>
            <w:r>
              <w:t>da Pfizer-Biontech. No</w:t>
            </w:r>
            <w:r w:rsidR="00DD52F9">
              <w:t xml:space="preserve"> </w:t>
            </w:r>
            <w:r>
              <w:t>trimestre</w:t>
            </w:r>
            <w:r w:rsidR="00DD52F9">
              <w:t xml:space="preserve"> </w:t>
            </w:r>
            <w:r>
              <w:t>seguinte</w:t>
            </w:r>
            <w:r w:rsidR="00DD52F9">
              <w:t xml:space="preserve"> </w:t>
            </w:r>
            <w:r>
              <w:t>aguarda-se a</w:t>
            </w:r>
            <w:r w:rsidR="00DD52F9">
              <w:t xml:space="preserve"> </w:t>
            </w:r>
            <w:r>
              <w:t>chegada</w:t>
            </w:r>
            <w:r w:rsidR="00DD52F9">
              <w:t xml:space="preserve"> </w:t>
            </w:r>
            <w:r>
              <w:t>de</w:t>
            </w:r>
            <w:r w:rsidR="00DD52F9">
              <w:t xml:space="preserve"> </w:t>
            </w:r>
            <w:r>
              <w:t>mais</w:t>
            </w:r>
            <w:r w:rsidR="00DD52F9">
              <w:t xml:space="preserve"> </w:t>
            </w:r>
            <w:r>
              <w:t>de 10</w:t>
            </w:r>
            <w:r w:rsidR="00DD52F9">
              <w:t xml:space="preserve"> </w:t>
            </w:r>
            <w:r>
              <w:t>milhões</w:t>
            </w:r>
            <w:r w:rsidR="00DD52F9">
              <w:t xml:space="preserve"> </w:t>
            </w:r>
            <w:r>
              <w:t>de doses das</w:t>
            </w:r>
            <w:r w:rsidR="00DD52F9">
              <w:t xml:space="preserve"> </w:t>
            </w:r>
            <w:r>
              <w:t>vacinas</w:t>
            </w:r>
            <w:r w:rsidR="00DD52F9">
              <w:t xml:space="preserve"> </w:t>
            </w:r>
            <w:r>
              <w:t>AstraZeneca, Janssen e de outros</w:t>
            </w:r>
            <w:r w:rsidR="00DD52F9">
              <w:t xml:space="preserve"> </w:t>
            </w:r>
            <w:r>
              <w:t>fabricantes</w:t>
            </w:r>
            <w:r w:rsidR="00DD52F9">
              <w:t xml:space="preserve"> </w:t>
            </w:r>
            <w:r>
              <w:t>através</w:t>
            </w:r>
            <w:r w:rsidR="00DD52F9">
              <w:t xml:space="preserve"> </w:t>
            </w:r>
            <w:r>
              <w:t>da</w:t>
            </w:r>
            <w:r w:rsidR="00DD52F9">
              <w:t xml:space="preserve"> </w:t>
            </w:r>
            <w:r>
              <w:t>aliança</w:t>
            </w:r>
            <w:r w:rsidR="00DD52F9">
              <w:t xml:space="preserve"> </w:t>
            </w:r>
            <w:r>
              <w:t>Covax</w:t>
            </w:r>
            <w:r w:rsidR="00DD52F9">
              <w:t xml:space="preserve"> </w:t>
            </w:r>
            <w:r>
              <w:t>Facility.</w:t>
            </w:r>
            <w:r w:rsidR="00DD52F9">
              <w:t xml:space="preserve"> </w:t>
            </w:r>
            <w:r>
              <w:t>Abaixo</w:t>
            </w:r>
            <w:r w:rsidR="00DD52F9">
              <w:t xml:space="preserve"> </w:t>
            </w:r>
            <w:r>
              <w:t>encontram-se as</w:t>
            </w:r>
            <w:r w:rsidR="00DD52F9">
              <w:t xml:space="preserve"> </w:t>
            </w:r>
            <w:r>
              <w:t>descrições</w:t>
            </w:r>
            <w:r w:rsidR="00DD52F9">
              <w:t xml:space="preserve"> </w:t>
            </w:r>
            <w:r>
              <w:t>detalhadas</w:t>
            </w:r>
            <w:r w:rsidR="00DD52F9">
              <w:t xml:space="preserve"> </w:t>
            </w:r>
            <w:r>
              <w:t>das</w:t>
            </w:r>
            <w:r w:rsidR="00DD52F9">
              <w:t xml:space="preserve"> </w:t>
            </w:r>
            <w:r>
              <w:t>vacinas</w:t>
            </w:r>
            <w:r w:rsidR="00DD52F9">
              <w:t xml:space="preserve"> </w:t>
            </w:r>
            <w:r>
              <w:t>com</w:t>
            </w:r>
            <w:r w:rsidR="00DD52F9">
              <w:t xml:space="preserve"> </w:t>
            </w:r>
            <w:r>
              <w:t>uso</w:t>
            </w:r>
            <w:r w:rsidR="00DD52F9">
              <w:t xml:space="preserve"> </w:t>
            </w:r>
            <w:r>
              <w:t>iminente</w:t>
            </w:r>
            <w:r w:rsidR="00DD52F9">
              <w:t xml:space="preserve"> </w:t>
            </w:r>
            <w:r>
              <w:t>no</w:t>
            </w:r>
            <w:r w:rsidR="00DD52F9">
              <w:t xml:space="preserve"> </w:t>
            </w:r>
            <w:r>
              <w:t>país.</w:t>
            </w:r>
            <w:r w:rsidR="00DD52F9">
              <w:t xml:space="preserve"> </w:t>
            </w:r>
          </w:p>
          <w:p w14:paraId="73647EED" w14:textId="238DF7EC" w:rsidR="00B939EF" w:rsidRPr="00BE5D1D" w:rsidRDefault="00B939EF" w:rsidP="00BE7115">
            <w:pPr>
              <w:pStyle w:val="Ppargrafo"/>
            </w:pPr>
          </w:p>
        </w:tc>
      </w:tr>
      <w:tr w:rsidR="00BE7115" w:rsidRPr="00BE5D1D" w14:paraId="5B23F317" w14:textId="77777777" w:rsidTr="00920110">
        <w:trPr>
          <w:trHeight w:val="20"/>
        </w:trPr>
        <w:tc>
          <w:tcPr>
            <w:tcW w:w="11906" w:type="dxa"/>
          </w:tcPr>
          <w:p w14:paraId="61D20DAE" w14:textId="673299A3" w:rsidR="00892CA1" w:rsidRDefault="00892CA1" w:rsidP="00756025">
            <w:pPr>
              <w:pStyle w:val="Pdestaque"/>
            </w:pPr>
            <w:r>
              <w:lastRenderedPageBreak/>
              <w:t xml:space="preserve">Quadro </w:t>
            </w:r>
            <w:fldSimple w:instr=" SEQ Quadro \* ARABIC ">
              <w:r w:rsidR="00B861BF">
                <w:rPr>
                  <w:noProof/>
                </w:rPr>
                <w:t>2</w:t>
              </w:r>
            </w:fldSimple>
            <w:r w:rsidRPr="00752668">
              <w:t xml:space="preserve">: Especificações da vacina </w:t>
            </w:r>
            <w:r w:rsidR="008D1BED">
              <w:rPr>
                <w:rFonts w:eastAsia="Arial"/>
              </w:rPr>
              <w:t>Sinovac</w:t>
            </w:r>
            <w:r w:rsidRPr="00752668">
              <w:t>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3264"/>
              <w:gridCol w:w="5761"/>
            </w:tblGrid>
            <w:tr w:rsidR="00DD52F9" w14:paraId="693C78ED" w14:textId="77777777" w:rsidTr="00DD52F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25" w:type="dxa"/>
                  <w:gridSpan w:val="2"/>
                </w:tcPr>
                <w:p w14:paraId="084F6759" w14:textId="0807C617" w:rsidR="00DD52F9" w:rsidRDefault="00DD52F9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SINOVAC </w:t>
                  </w:r>
                </w:p>
              </w:tc>
            </w:tr>
            <w:tr w:rsidR="002D6AF1" w14:paraId="4F9F76CB" w14:textId="77777777" w:rsidTr="00DD52F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4FF813C2" w14:textId="10BAEBED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Plataforma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7B1AD662" w14:textId="242E165B" w:rsidR="002D6AF1" w:rsidRDefault="002D6AF1" w:rsidP="008D1BED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Vírus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inativado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14E952D9" w14:textId="77777777" w:rsidTr="00DD52F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339D3A11" w14:textId="292B9F68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Indicação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uso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31C95C5E" w14:textId="7F73095D" w:rsidR="002D6AF1" w:rsidRDefault="002D6AF1" w:rsidP="008D1BED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Indivíduos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com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idade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maior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ou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igual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18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anos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29C276CE" w14:textId="77777777" w:rsidTr="00DD52F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561C1A5C" w14:textId="6598A60B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Forma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Farmacêutica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0F2C18DC" w14:textId="6830E5C8" w:rsidR="002D6AF1" w:rsidRDefault="002D6AF1" w:rsidP="008D1BED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Suspensão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injetável</w:t>
                  </w:r>
                  <w:r w:rsidR="00DD52F9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2D6AF1" w14:paraId="0FE8011D" w14:textId="77777777" w:rsidTr="00DD52F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2454903C" w14:textId="1BA47EE4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Apresentação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5B2E07A4" w14:textId="51EF5777" w:rsidR="002D6AF1" w:rsidRDefault="002D6AF1" w:rsidP="008D1BED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Frascos-ampola com 0,5mL (frasco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monodose)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228E0537" w14:textId="77777777" w:rsidTr="00DD52F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527F638A" w14:textId="7DFFBDA0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Via 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administração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7C1A9333" w14:textId="34EA1466" w:rsidR="002D6AF1" w:rsidRDefault="002D6AF1" w:rsidP="008D1BED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4C4F4C9D" w14:textId="77777777" w:rsidTr="00DD52F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3D6AC1DB" w14:textId="1B31F26D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Esquema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vacinal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/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439BD536" w14:textId="66626F40" w:rsidR="002D6AF1" w:rsidRDefault="002D6AF1" w:rsidP="008D1BED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 de 0,5 mL,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cada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com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2-4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semanas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3D53D012" w14:textId="77777777" w:rsidTr="00DD52F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193AEE44" w14:textId="758BD2A1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Composição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por dose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04D36845" w14:textId="28DB3B68" w:rsidR="002D6AF1" w:rsidRDefault="002D6AF1" w:rsidP="008D1BED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0,5mL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contém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600 SU 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antígeno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vírus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inativado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SARS-CoV-2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250799A0" w14:textId="77777777" w:rsidTr="00DD52F9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5362146F" w14:textId="7AAAB649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Prazo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validade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conservação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74B6D49E" w14:textId="6FD14500" w:rsidR="002D6AF1" w:rsidRDefault="002D6AF1" w:rsidP="008D1BED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24 meses 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partir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da data 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fabricação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se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conservado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na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temperatura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recomendada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+2ºC a +8ºC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2D6AF1" w14:paraId="7AE42C9C" w14:textId="77777777" w:rsidTr="00DD52F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64" w:type="dxa"/>
                </w:tcPr>
                <w:p w14:paraId="2F9D5C14" w14:textId="4FAC54AE" w:rsidR="002D6AF1" w:rsidRDefault="002D6AF1" w:rsidP="008D1BED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Validade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após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abertura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frasco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5761" w:type="dxa"/>
                </w:tcPr>
                <w:p w14:paraId="42E233A6" w14:textId="23CFA9EA" w:rsidR="002D6AF1" w:rsidRDefault="002D6AF1" w:rsidP="008D1BED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Imediatamente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após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abertura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frasco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4A3B2C6B" w14:textId="6B2010E7" w:rsidR="00BE7115" w:rsidRPr="00FB6148" w:rsidRDefault="00FB6148" w:rsidP="00AD2AD7">
            <w:pPr>
              <w:pStyle w:val="Legenda"/>
              <w:rPr>
                <w:rFonts w:eastAsia="Arial" w:cs="Arial"/>
                <w:sz w:val="24"/>
                <w:szCs w:val="24"/>
              </w:rPr>
            </w:pPr>
            <w:r w:rsidRPr="00AD2AD7">
              <w:t>Fonte: BRASIL. Ministério da Saúde, 2021.</w:t>
            </w:r>
          </w:p>
        </w:tc>
      </w:tr>
      <w:tr w:rsidR="00FB6148" w:rsidRPr="00BE5D1D" w14:paraId="519CF69B" w14:textId="77777777" w:rsidTr="00920110">
        <w:trPr>
          <w:trHeight w:val="20"/>
        </w:trPr>
        <w:tc>
          <w:tcPr>
            <w:tcW w:w="11906" w:type="dxa"/>
          </w:tcPr>
          <w:p w14:paraId="0D35A25F" w14:textId="62DF1D41" w:rsidR="00756025" w:rsidRDefault="00756025" w:rsidP="00756025">
            <w:pPr>
              <w:pStyle w:val="Pdestaque"/>
            </w:pPr>
            <w:r>
              <w:t xml:space="preserve">Quadro </w:t>
            </w:r>
            <w:fldSimple w:instr=" SEQ Quadro \* ARABIC ">
              <w:r w:rsidR="00B861BF">
                <w:rPr>
                  <w:noProof/>
                </w:rPr>
                <w:t>3</w:t>
              </w:r>
            </w:fldSimple>
            <w:r w:rsidRPr="005C2D90">
              <w:t xml:space="preserve">: </w:t>
            </w:r>
            <w:r w:rsidR="00B8605F">
              <w:rPr>
                <w:rFonts w:eastAsia="Arial"/>
              </w:rPr>
              <w:t>Especificações</w:t>
            </w:r>
            <w:r w:rsidR="00DD52F9">
              <w:rPr>
                <w:rFonts w:eastAsia="Arial"/>
              </w:rPr>
              <w:t xml:space="preserve"> </w:t>
            </w:r>
            <w:r w:rsidR="00B8605F">
              <w:rPr>
                <w:rFonts w:eastAsia="Arial"/>
              </w:rPr>
              <w:t>da</w:t>
            </w:r>
            <w:r w:rsidR="00DD52F9">
              <w:rPr>
                <w:rFonts w:eastAsia="Arial"/>
              </w:rPr>
              <w:t xml:space="preserve"> </w:t>
            </w:r>
            <w:r w:rsidR="00B8605F">
              <w:rPr>
                <w:rFonts w:eastAsia="Arial"/>
              </w:rPr>
              <w:t>vacina</w:t>
            </w:r>
            <w:r w:rsidR="00DD52F9">
              <w:rPr>
                <w:rFonts w:eastAsia="Arial"/>
              </w:rPr>
              <w:t xml:space="preserve"> </w:t>
            </w:r>
            <w:r w:rsidR="00B8605F">
              <w:rPr>
                <w:rFonts w:eastAsia="Arial"/>
              </w:rPr>
              <w:t>Pfizer-Biontech</w:t>
            </w:r>
            <w:r w:rsidRPr="005C2D90">
              <w:t>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403"/>
              <w:gridCol w:w="6622"/>
            </w:tblGrid>
            <w:tr w:rsidR="00DD52F9" w:rsidRPr="00074E9B" w14:paraId="5B36F245" w14:textId="77777777" w:rsidTr="00CD0F2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88" w:type="dxa"/>
                  <w:gridSpan w:val="2"/>
                </w:tcPr>
                <w:p w14:paraId="4CB87395" w14:textId="7D7139BC" w:rsidR="00DD52F9" w:rsidRPr="00074E9B" w:rsidRDefault="00DD52F9" w:rsidP="00074E9B">
                  <w:pPr>
                    <w:pStyle w:val="Ptextotabela"/>
                  </w:pPr>
                  <w:r w:rsidRPr="00074E9B">
                    <w:t>PFIZER-BIONTECH</w:t>
                  </w:r>
                  <w:r>
                    <w:t xml:space="preserve"> </w:t>
                  </w:r>
                </w:p>
              </w:tc>
            </w:tr>
            <w:tr w:rsidR="00074E9B" w:rsidRPr="00074E9B" w14:paraId="1F4E7D26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65F9246B" w14:textId="4FA511A8" w:rsidR="00074E9B" w:rsidRPr="00074E9B" w:rsidRDefault="00074E9B" w:rsidP="00074E9B">
                  <w:pPr>
                    <w:pStyle w:val="Ptextotabela"/>
                  </w:pPr>
                  <w:r w:rsidRPr="00074E9B">
                    <w:t>Plataforma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21F71788" w14:textId="4F222795" w:rsidR="00074E9B" w:rsidRPr="00074E9B" w:rsidRDefault="00074E9B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74E9B">
                    <w:t>RNA</w:t>
                  </w:r>
                  <w:r w:rsidR="00DD52F9">
                    <w:t xml:space="preserve"> </w:t>
                  </w:r>
                  <w:r w:rsidRPr="00074E9B">
                    <w:t>mensageiro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51276EE7" w14:textId="77777777" w:rsidTr="00CD0F2C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2123CBE3" w14:textId="0BD78F8D" w:rsidR="00074E9B" w:rsidRPr="00074E9B" w:rsidRDefault="00074E9B" w:rsidP="00074E9B">
                  <w:pPr>
                    <w:pStyle w:val="Ptextotabela"/>
                  </w:pPr>
                  <w:r w:rsidRPr="00074E9B">
                    <w:t>Indicação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uso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755175F7" w14:textId="6FE758BB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Indivíduos</w:t>
                  </w:r>
                  <w:r w:rsidR="00DD52F9">
                    <w:t xml:space="preserve"> </w:t>
                  </w:r>
                  <w:r w:rsidRPr="00074E9B">
                    <w:t>com</w:t>
                  </w:r>
                  <w:r w:rsidR="00DD52F9">
                    <w:t xml:space="preserve"> </w:t>
                  </w:r>
                  <w:r w:rsidRPr="00074E9B">
                    <w:t>idade</w:t>
                  </w:r>
                  <w:r w:rsidR="00DD52F9">
                    <w:t xml:space="preserve"> </w:t>
                  </w:r>
                  <w:r w:rsidRPr="00074E9B">
                    <w:t>maior</w:t>
                  </w:r>
                  <w:r w:rsidR="00DD52F9">
                    <w:t xml:space="preserve"> </w:t>
                  </w:r>
                  <w:r w:rsidRPr="00074E9B">
                    <w:t>ou</w:t>
                  </w:r>
                  <w:r w:rsidR="00DD52F9">
                    <w:t xml:space="preserve"> </w:t>
                  </w:r>
                  <w:r w:rsidRPr="00074E9B">
                    <w:t>igual</w:t>
                  </w:r>
                  <w:r w:rsidR="00DD52F9">
                    <w:t xml:space="preserve"> </w:t>
                  </w:r>
                  <w:r w:rsidRPr="00074E9B">
                    <w:t>a 16</w:t>
                  </w:r>
                  <w:r w:rsidR="00DD52F9">
                    <w:t xml:space="preserve"> </w:t>
                  </w:r>
                  <w:r w:rsidRPr="00074E9B">
                    <w:t>anos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356CDA8C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70D67C97" w14:textId="5F4892EB" w:rsidR="00074E9B" w:rsidRPr="00074E9B" w:rsidRDefault="00074E9B" w:rsidP="00074E9B">
                  <w:pPr>
                    <w:pStyle w:val="Ptextotabela"/>
                  </w:pPr>
                  <w:r w:rsidRPr="00074E9B">
                    <w:t>Forma</w:t>
                  </w:r>
                  <w:r w:rsidR="00DD52F9">
                    <w:t xml:space="preserve"> </w:t>
                  </w:r>
                  <w:r w:rsidRPr="00074E9B">
                    <w:t>Farmacêutica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6F76A38A" w14:textId="26E4EF95" w:rsidR="00074E9B" w:rsidRPr="00074E9B" w:rsidRDefault="00074E9B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74E9B">
                    <w:t>Suspensão</w:t>
                  </w:r>
                  <w:r w:rsidR="00DD52F9">
                    <w:t xml:space="preserve"> </w:t>
                  </w:r>
                  <w:r w:rsidRPr="00074E9B">
                    <w:t>concentrada</w:t>
                  </w:r>
                  <w:r w:rsidR="00DD52F9">
                    <w:t xml:space="preserve"> </w:t>
                  </w:r>
                  <w:r w:rsidRPr="00074E9B">
                    <w:t>para</w:t>
                  </w:r>
                  <w:r w:rsidR="00DD52F9">
                    <w:t xml:space="preserve"> </w:t>
                  </w:r>
                  <w:r w:rsidRPr="00074E9B">
                    <w:t>diluição</w:t>
                  </w:r>
                  <w:r w:rsidR="00DD52F9">
                    <w:t xml:space="preserve">  </w:t>
                  </w:r>
                </w:p>
              </w:tc>
            </w:tr>
            <w:tr w:rsidR="00074E9B" w:rsidRPr="00074E9B" w14:paraId="15B432FA" w14:textId="77777777" w:rsidTr="00CD0F2C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2C08F89D" w14:textId="0BF73D01" w:rsidR="00074E9B" w:rsidRPr="00074E9B" w:rsidRDefault="00074E9B" w:rsidP="00074E9B">
                  <w:pPr>
                    <w:pStyle w:val="Ptextotabela"/>
                  </w:pPr>
                  <w:r w:rsidRPr="00074E9B">
                    <w:t>Apresentação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6F366B03" w14:textId="769285E8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Frascos-ampola com 0,45mL (frasco</w:t>
                  </w:r>
                  <w:r w:rsidR="00DD52F9">
                    <w:t xml:space="preserve"> </w:t>
                  </w:r>
                  <w:r w:rsidRPr="00074E9B">
                    <w:t>multidose)</w:t>
                  </w:r>
                  <w:r w:rsidR="00DD52F9">
                    <w:t xml:space="preserve"> </w:t>
                  </w:r>
                  <w:r w:rsidRPr="00074E9B">
                    <w:t>Descongelar</w:t>
                  </w:r>
                  <w:r w:rsidR="00DD52F9">
                    <w:t xml:space="preserve"> </w:t>
                  </w:r>
                  <w:r w:rsidRPr="00074E9B">
                    <w:t>o</w:t>
                  </w:r>
                  <w:r w:rsidR="00DD52F9">
                    <w:t xml:space="preserve"> </w:t>
                  </w:r>
                  <w:r w:rsidRPr="00074E9B">
                    <w:t>frasco</w:t>
                  </w:r>
                  <w:r w:rsidR="00DD52F9">
                    <w:t xml:space="preserve"> </w:t>
                  </w:r>
                  <w:r w:rsidRPr="00074E9B">
                    <w:t>por 30</w:t>
                  </w:r>
                  <w:r w:rsidR="00DD52F9">
                    <w:t xml:space="preserve"> </w:t>
                  </w:r>
                  <w:r w:rsidRPr="00074E9B">
                    <w:t>minutos</w:t>
                  </w:r>
                  <w:r w:rsidR="00DD52F9">
                    <w:t xml:space="preserve"> </w:t>
                  </w:r>
                  <w:r w:rsidRPr="00074E9B">
                    <w:t>e</w:t>
                  </w:r>
                  <w:r w:rsidR="00DD52F9">
                    <w:t xml:space="preserve"> </w:t>
                  </w:r>
                  <w:r w:rsidRPr="00074E9B">
                    <w:t>diluir</w:t>
                  </w:r>
                  <w:r w:rsidR="00DD52F9">
                    <w:t xml:space="preserve"> </w:t>
                  </w:r>
                  <w:r w:rsidRPr="00074E9B">
                    <w:t>o</w:t>
                  </w:r>
                  <w:r w:rsidR="00DD52F9">
                    <w:t xml:space="preserve"> </w:t>
                  </w:r>
                  <w:r w:rsidRPr="00074E9B">
                    <w:t>conteúdo</w:t>
                  </w:r>
                  <w:r w:rsidR="00DD52F9">
                    <w:t xml:space="preserve"> </w:t>
                  </w:r>
                  <w:r w:rsidRPr="00074E9B">
                    <w:t>usando</w:t>
                  </w:r>
                  <w:r w:rsidR="00DD52F9">
                    <w:t xml:space="preserve"> </w:t>
                  </w:r>
                  <w:r w:rsidRPr="00074E9B">
                    <w:t>1,8 mL de</w:t>
                  </w:r>
                  <w:r w:rsidR="00DD52F9">
                    <w:t xml:space="preserve"> </w:t>
                  </w:r>
                  <w:r w:rsidRPr="00074E9B">
                    <w:t>solução</w:t>
                  </w:r>
                  <w:r w:rsidR="00DD52F9">
                    <w:t xml:space="preserve"> </w:t>
                  </w:r>
                  <w:r w:rsidRPr="00074E9B">
                    <w:t>injetável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cloreto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sódio</w:t>
                  </w:r>
                  <w:r w:rsidR="00DD52F9">
                    <w:t xml:space="preserve"> </w:t>
                  </w:r>
                  <w:r w:rsidRPr="00074E9B">
                    <w:t>a 0,9%.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0679E434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3D144F0D" w14:textId="37F2AD5D" w:rsidR="00074E9B" w:rsidRPr="00074E9B" w:rsidRDefault="00074E9B" w:rsidP="00074E9B">
                  <w:pPr>
                    <w:pStyle w:val="Ptextotabela"/>
                  </w:pPr>
                  <w:r w:rsidRPr="00074E9B">
                    <w:t>Via de</w:t>
                  </w:r>
                  <w:r w:rsidR="00DD52F9">
                    <w:t xml:space="preserve"> </w:t>
                  </w:r>
                  <w:r w:rsidRPr="00074E9B">
                    <w:t>administração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4F298255" w14:textId="170CF068" w:rsidR="00074E9B" w:rsidRPr="00074E9B" w:rsidRDefault="00074E9B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74E9B">
                    <w:t>Intramuscular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22C783EA" w14:textId="77777777" w:rsidTr="00CD0F2C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0D3452E5" w14:textId="5C223DD1" w:rsidR="00074E9B" w:rsidRPr="00074E9B" w:rsidRDefault="00074E9B" w:rsidP="00074E9B">
                  <w:pPr>
                    <w:pStyle w:val="Ptextotabela"/>
                  </w:pPr>
                  <w:r w:rsidRPr="00074E9B">
                    <w:t>Esquema</w:t>
                  </w:r>
                  <w:r w:rsidR="00DD52F9">
                    <w:t xml:space="preserve"> </w:t>
                  </w:r>
                  <w:r w:rsidRPr="00074E9B">
                    <w:t>vacinal</w:t>
                  </w:r>
                  <w:r w:rsidR="00DD52F9">
                    <w:t xml:space="preserve"> </w:t>
                  </w:r>
                  <w:r w:rsidRPr="00074E9B">
                    <w:t>/</w:t>
                  </w:r>
                  <w:r w:rsidR="00DD52F9">
                    <w:t xml:space="preserve"> </w:t>
                  </w:r>
                  <w:r w:rsidRPr="00074E9B">
                    <w:t>Intervalos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2B5CD0EB" w14:textId="38D6EE7F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2 doses de 0,3 mL,</w:t>
                  </w:r>
                  <w:r w:rsidR="00DD52F9">
                    <w:t xml:space="preserve"> </w:t>
                  </w:r>
                  <w:r w:rsidRPr="00074E9B">
                    <w:t>cada</w:t>
                  </w:r>
                  <w:r w:rsidR="00DD52F9">
                    <w:t xml:space="preserve"> </w:t>
                  </w:r>
                  <w:r w:rsidRPr="00074E9B">
                    <w:t>com</w:t>
                  </w:r>
                  <w:r w:rsidR="00DD52F9">
                    <w:t xml:space="preserve"> </w:t>
                  </w:r>
                  <w:r w:rsidRPr="00074E9B">
                    <w:t>intervalo</w:t>
                  </w:r>
                  <w:r w:rsidR="00DD52F9">
                    <w:t xml:space="preserve"> </w:t>
                  </w:r>
                  <w:r w:rsidRPr="00074E9B">
                    <w:t>de 21</w:t>
                  </w:r>
                  <w:r w:rsidR="00DD52F9">
                    <w:t xml:space="preserve"> </w:t>
                  </w:r>
                  <w:r w:rsidRPr="00074E9B">
                    <w:t>dias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0942B496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5B1C78DB" w14:textId="70945399" w:rsidR="00074E9B" w:rsidRPr="00074E9B" w:rsidRDefault="00074E9B" w:rsidP="00074E9B">
                  <w:pPr>
                    <w:pStyle w:val="Ptextotabela"/>
                  </w:pPr>
                  <w:r w:rsidRPr="00074E9B">
                    <w:t>Composição</w:t>
                  </w:r>
                  <w:r w:rsidR="00DD52F9">
                    <w:t xml:space="preserve"> </w:t>
                  </w:r>
                  <w:r w:rsidRPr="00074E9B">
                    <w:t>por dose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6E554305" w14:textId="1EF82594" w:rsidR="00074E9B" w:rsidRPr="00074E9B" w:rsidRDefault="00074E9B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74E9B">
                    <w:t>0,3mL</w:t>
                  </w:r>
                  <w:r w:rsidR="00DD52F9">
                    <w:t xml:space="preserve"> </w:t>
                  </w:r>
                  <w:r w:rsidRPr="00074E9B">
                    <w:t>contém</w:t>
                  </w:r>
                  <w:r w:rsidR="00DD52F9">
                    <w:t xml:space="preserve"> </w:t>
                  </w:r>
                  <w:r w:rsidRPr="00074E9B">
                    <w:t>30 mcg de RNA</w:t>
                  </w:r>
                  <w:r w:rsidR="00DD52F9">
                    <w:t xml:space="preserve"> </w:t>
                  </w:r>
                  <w:r w:rsidRPr="00074E9B">
                    <w:t>mensageiro</w:t>
                  </w:r>
                  <w:r w:rsidR="00DD52F9">
                    <w:t xml:space="preserve"> </w:t>
                  </w:r>
                  <w:r w:rsidRPr="00074E9B">
                    <w:t>modificado</w:t>
                  </w:r>
                  <w:r w:rsidR="00DD52F9">
                    <w:t xml:space="preserve"> </w:t>
                  </w:r>
                  <w:r w:rsidRPr="00074E9B">
                    <w:t>com</w:t>
                  </w:r>
                  <w:r w:rsidR="00DD52F9">
                    <w:t xml:space="preserve"> </w:t>
                  </w:r>
                  <w:r w:rsidRPr="00074E9B">
                    <w:t>nucleosídeo</w:t>
                  </w:r>
                  <w:r w:rsidR="00DD52F9">
                    <w:t xml:space="preserve"> </w:t>
                  </w:r>
                  <w:r w:rsidRPr="00074E9B">
                    <w:t>que</w:t>
                  </w:r>
                  <w:r w:rsidR="00DD52F9">
                    <w:t xml:space="preserve"> </w:t>
                  </w:r>
                  <w:r w:rsidRPr="00074E9B">
                    <w:t>codifica</w:t>
                  </w:r>
                  <w:r w:rsidR="00DD52F9">
                    <w:t xml:space="preserve"> </w:t>
                  </w:r>
                  <w:r w:rsidRPr="00074E9B">
                    <w:t>a</w:t>
                  </w:r>
                  <w:r w:rsidR="00DD52F9">
                    <w:t xml:space="preserve"> </w:t>
                  </w:r>
                  <w:r w:rsidRPr="00074E9B">
                    <w:t>glicoproteína</w:t>
                  </w:r>
                  <w:r w:rsidR="00DD52F9">
                    <w:t xml:space="preserve"> </w:t>
                  </w:r>
                  <w:r w:rsidRPr="00074E9B">
                    <w:t>viral S (Spike) do SARS-CoV-2.</w:t>
                  </w:r>
                  <w:r w:rsidR="00DD52F9">
                    <w:t xml:space="preserve"> </w:t>
                  </w:r>
                </w:p>
                <w:p w14:paraId="57F9125F" w14:textId="43C980A2" w:rsidR="00074E9B" w:rsidRPr="00074E9B" w:rsidRDefault="00DD52F9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 xml:space="preserve"> </w:t>
                  </w:r>
                </w:p>
              </w:tc>
            </w:tr>
            <w:tr w:rsidR="00074E9B" w:rsidRPr="00074E9B" w14:paraId="10D8D0E2" w14:textId="77777777" w:rsidTr="00CD0F2C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5F168B73" w14:textId="5EDA0800" w:rsidR="00074E9B" w:rsidRPr="00074E9B" w:rsidRDefault="00074E9B" w:rsidP="00074E9B">
                  <w:pPr>
                    <w:pStyle w:val="Ptextotabela"/>
                  </w:pPr>
                  <w:r w:rsidRPr="00074E9B">
                    <w:t>Prazo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validade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conservação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7EF09403" w14:textId="38F52C7F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6 meses</w:t>
                  </w:r>
                  <w:r w:rsidR="00DD52F9">
                    <w:t xml:space="preserve"> </w:t>
                  </w:r>
                  <w:r w:rsidRPr="00074E9B">
                    <w:t>em</w:t>
                  </w:r>
                  <w:r w:rsidR="00DD52F9">
                    <w:t xml:space="preserve"> </w:t>
                  </w:r>
                  <w:r w:rsidRPr="00074E9B">
                    <w:t>freezers</w:t>
                  </w:r>
                  <w:r w:rsidR="00DD52F9">
                    <w:t xml:space="preserve"> </w:t>
                  </w:r>
                  <w:r w:rsidRPr="00074E9B">
                    <w:t>na</w:t>
                  </w:r>
                  <w:r w:rsidR="00DD52F9">
                    <w:t xml:space="preserve"> </w:t>
                  </w:r>
                  <w:r w:rsidRPr="00074E9B">
                    <w:t>temperatura</w:t>
                  </w:r>
                  <w:r w:rsidR="00DD52F9">
                    <w:t xml:space="preserve"> </w:t>
                  </w:r>
                  <w:r w:rsidRPr="00074E9B">
                    <w:t>recomendada</w:t>
                  </w:r>
                  <w:r w:rsidR="00DD52F9">
                    <w:t xml:space="preserve"> </w:t>
                  </w:r>
                  <w:r w:rsidRPr="00074E9B">
                    <w:t>de -80ºC a -60ºC.</w:t>
                  </w:r>
                  <w:r w:rsidR="00DD52F9">
                    <w:t xml:space="preserve"> </w:t>
                  </w:r>
                </w:p>
                <w:p w14:paraId="6E6B441A" w14:textId="293EC86B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Até</w:t>
                  </w:r>
                  <w:r w:rsidR="00DD52F9">
                    <w:t xml:space="preserve"> </w:t>
                  </w:r>
                  <w:r w:rsidRPr="00074E9B">
                    <w:t>30</w:t>
                  </w:r>
                  <w:r w:rsidR="00DD52F9">
                    <w:t xml:space="preserve"> </w:t>
                  </w:r>
                  <w:r w:rsidRPr="00074E9B">
                    <w:t>dias</w:t>
                  </w:r>
                  <w:r w:rsidR="00DD52F9">
                    <w:t xml:space="preserve"> </w:t>
                  </w:r>
                  <w:r w:rsidRPr="00074E9B">
                    <w:t>nas</w:t>
                  </w:r>
                  <w:r w:rsidR="00DD52F9">
                    <w:t xml:space="preserve"> </w:t>
                  </w:r>
                  <w:r w:rsidRPr="00074E9B">
                    <w:t>caixas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transporte</w:t>
                  </w:r>
                  <w:r w:rsidR="00DD52F9">
                    <w:t xml:space="preserve"> </w:t>
                  </w:r>
                  <w:r w:rsidRPr="00074E9B">
                    <w:t>fornecidas</w:t>
                  </w:r>
                  <w:r w:rsidR="00DD52F9">
                    <w:t xml:space="preserve"> </w:t>
                  </w:r>
                  <w:r w:rsidRPr="00074E9B">
                    <w:t>pela</w:t>
                  </w:r>
                  <w:r w:rsidR="00DD52F9">
                    <w:t xml:space="preserve"> </w:t>
                  </w:r>
                  <w:r w:rsidRPr="00074E9B">
                    <w:t>fabricante, com</w:t>
                  </w:r>
                  <w:r w:rsidR="00DD52F9">
                    <w:t xml:space="preserve"> </w:t>
                  </w:r>
                  <w:r w:rsidRPr="00074E9B">
                    <w:t>troca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gelo</w:t>
                  </w:r>
                  <w:r w:rsidR="00DD52F9">
                    <w:t xml:space="preserve"> </w:t>
                  </w:r>
                  <w:r w:rsidRPr="00074E9B">
                    <w:t>seco a</w:t>
                  </w:r>
                  <w:r w:rsidR="00DD52F9">
                    <w:t xml:space="preserve"> </w:t>
                  </w:r>
                  <w:r w:rsidRPr="00074E9B">
                    <w:t>cada</w:t>
                  </w:r>
                  <w:r w:rsidR="00DD52F9">
                    <w:t xml:space="preserve"> </w:t>
                  </w:r>
                  <w:r w:rsidRPr="00074E9B">
                    <w:t>5</w:t>
                  </w:r>
                  <w:r w:rsidR="00DD52F9">
                    <w:t xml:space="preserve"> </w:t>
                  </w:r>
                  <w:r w:rsidRPr="00074E9B">
                    <w:t>dias.</w:t>
                  </w:r>
                  <w:r w:rsidR="00DD52F9">
                    <w:t xml:space="preserve"> </w:t>
                  </w:r>
                </w:p>
                <w:p w14:paraId="242093F5" w14:textId="199FD4BB" w:rsidR="00074E9B" w:rsidRPr="00074E9B" w:rsidRDefault="00074E9B" w:rsidP="00074E9B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74E9B">
                    <w:t>Frascos</w:t>
                  </w:r>
                  <w:r w:rsidR="00DD52F9">
                    <w:t xml:space="preserve"> </w:t>
                  </w:r>
                  <w:r w:rsidRPr="00074E9B">
                    <w:t>não</w:t>
                  </w:r>
                  <w:r w:rsidR="00DD52F9">
                    <w:t xml:space="preserve"> </w:t>
                  </w:r>
                  <w:r w:rsidRPr="00074E9B">
                    <w:t>diluídos</w:t>
                  </w:r>
                  <w:r w:rsidR="00DD52F9">
                    <w:t xml:space="preserve"> </w:t>
                  </w:r>
                  <w:r w:rsidRPr="00074E9B">
                    <w:t>podem</w:t>
                  </w:r>
                  <w:r w:rsidR="00DD52F9">
                    <w:t xml:space="preserve"> </w:t>
                  </w:r>
                  <w:r w:rsidRPr="00074E9B">
                    <w:t>ser</w:t>
                  </w:r>
                  <w:r w:rsidR="00DD52F9">
                    <w:t xml:space="preserve"> </w:t>
                  </w:r>
                  <w:r w:rsidRPr="00074E9B">
                    <w:t>descongelados</w:t>
                  </w:r>
                  <w:r w:rsidR="00DD52F9">
                    <w:t xml:space="preserve"> </w:t>
                  </w:r>
                  <w:r w:rsidRPr="00074E9B">
                    <w:t>e</w:t>
                  </w:r>
                  <w:r w:rsidR="00DD52F9">
                    <w:t xml:space="preserve"> </w:t>
                  </w:r>
                  <w:r w:rsidRPr="00074E9B">
                    <w:t>armazenados</w:t>
                  </w:r>
                  <w:r w:rsidR="00DD52F9">
                    <w:t xml:space="preserve"> </w:t>
                  </w:r>
                  <w:r w:rsidRPr="00074E9B">
                    <w:t>a</w:t>
                  </w:r>
                  <w:r w:rsidR="00DD52F9">
                    <w:t xml:space="preserve"> </w:t>
                  </w:r>
                  <w:r w:rsidRPr="00074E9B">
                    <w:t>temperatura</w:t>
                  </w:r>
                  <w:r w:rsidR="00DD52F9">
                    <w:t xml:space="preserve"> </w:t>
                  </w:r>
                  <w:r w:rsidRPr="00074E9B">
                    <w:t>de</w:t>
                  </w:r>
                  <w:r w:rsidR="00DD52F9">
                    <w:t xml:space="preserve"> </w:t>
                  </w:r>
                  <w:r w:rsidRPr="00074E9B">
                    <w:t>geladeira</w:t>
                  </w:r>
                  <w:r w:rsidR="00DD52F9">
                    <w:t xml:space="preserve"> </w:t>
                  </w:r>
                  <w:r w:rsidRPr="00074E9B">
                    <w:t>entre 2ºC e 8ºC por</w:t>
                  </w:r>
                  <w:r w:rsidR="00DD52F9">
                    <w:t xml:space="preserve"> </w:t>
                  </w:r>
                  <w:r w:rsidRPr="00074E9B">
                    <w:t>até</w:t>
                  </w:r>
                  <w:r w:rsidR="00DD52F9">
                    <w:t xml:space="preserve"> </w:t>
                  </w:r>
                  <w:r w:rsidRPr="00074E9B">
                    <w:t>5</w:t>
                  </w:r>
                  <w:r w:rsidR="00DD52F9">
                    <w:t xml:space="preserve"> </w:t>
                  </w:r>
                  <w:r w:rsidRPr="00074E9B">
                    <w:t>dias.</w:t>
                  </w:r>
                  <w:r w:rsidR="00DD52F9">
                    <w:t xml:space="preserve"> </w:t>
                  </w:r>
                </w:p>
              </w:tc>
            </w:tr>
            <w:tr w:rsidR="00074E9B" w:rsidRPr="00074E9B" w14:paraId="600FE961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60" w:type="dxa"/>
                </w:tcPr>
                <w:p w14:paraId="68D22E63" w14:textId="58F0CCCB" w:rsidR="00074E9B" w:rsidRPr="00074E9B" w:rsidRDefault="00074E9B" w:rsidP="00074E9B">
                  <w:pPr>
                    <w:pStyle w:val="Ptextotabela"/>
                  </w:pPr>
                  <w:r w:rsidRPr="00074E9B">
                    <w:t>Validade</w:t>
                  </w:r>
                  <w:r w:rsidR="00DD52F9">
                    <w:t xml:space="preserve"> </w:t>
                  </w:r>
                  <w:r w:rsidRPr="00074E9B">
                    <w:t>após</w:t>
                  </w:r>
                  <w:r w:rsidR="00DD52F9">
                    <w:t xml:space="preserve"> </w:t>
                  </w:r>
                  <w:r w:rsidRPr="00074E9B">
                    <w:t>abertura</w:t>
                  </w:r>
                  <w:r w:rsidR="00DD52F9">
                    <w:t xml:space="preserve"> </w:t>
                  </w:r>
                  <w:r w:rsidRPr="00074E9B">
                    <w:t>do</w:t>
                  </w:r>
                  <w:r w:rsidR="00DD52F9">
                    <w:t xml:space="preserve"> </w:t>
                  </w:r>
                  <w:r w:rsidRPr="00074E9B">
                    <w:t>frasco</w:t>
                  </w:r>
                  <w:r w:rsidR="00DD52F9">
                    <w:t xml:space="preserve"> </w:t>
                  </w:r>
                </w:p>
              </w:tc>
              <w:tc>
                <w:tcPr>
                  <w:tcW w:w="6228" w:type="dxa"/>
                </w:tcPr>
                <w:p w14:paraId="624A8652" w14:textId="43C19E88" w:rsidR="00074E9B" w:rsidRPr="00074E9B" w:rsidRDefault="00074E9B" w:rsidP="00074E9B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74E9B">
                    <w:t>Descartar</w:t>
                  </w:r>
                  <w:r w:rsidR="00DD52F9">
                    <w:t xml:space="preserve"> </w:t>
                  </w:r>
                  <w:r w:rsidRPr="00074E9B">
                    <w:t>6 horas</w:t>
                  </w:r>
                  <w:r w:rsidR="00DD52F9">
                    <w:t xml:space="preserve"> </w:t>
                  </w:r>
                  <w:r w:rsidRPr="00074E9B">
                    <w:t>após</w:t>
                  </w:r>
                  <w:r w:rsidR="00DD52F9">
                    <w:t xml:space="preserve"> </w:t>
                  </w:r>
                  <w:r w:rsidRPr="00074E9B">
                    <w:t>a</w:t>
                  </w:r>
                  <w:r w:rsidR="00DD52F9">
                    <w:t xml:space="preserve"> </w:t>
                  </w:r>
                  <w:r w:rsidRPr="00074E9B">
                    <w:t>diluição</w:t>
                  </w:r>
                  <w:r w:rsidR="00DD52F9">
                    <w:t xml:space="preserve"> </w:t>
                  </w:r>
                  <w:r w:rsidRPr="00074E9B">
                    <w:t>quando</w:t>
                  </w:r>
                  <w:r w:rsidR="00DD52F9">
                    <w:t xml:space="preserve"> </w:t>
                  </w:r>
                  <w:r w:rsidRPr="00074E9B">
                    <w:t>armazenada</w:t>
                  </w:r>
                  <w:r w:rsidR="00DD52F9">
                    <w:t xml:space="preserve"> </w:t>
                  </w:r>
                  <w:r w:rsidRPr="00074E9B">
                    <w:t>entre 2ºC e 25ºC.</w:t>
                  </w:r>
                  <w:r w:rsidR="00DD52F9">
                    <w:t xml:space="preserve"> </w:t>
                  </w:r>
                </w:p>
              </w:tc>
            </w:tr>
          </w:tbl>
          <w:p w14:paraId="76024EFB" w14:textId="18FFA8B7" w:rsidR="00FB6148" w:rsidRPr="00AD2AD7" w:rsidRDefault="00A769AD" w:rsidP="00AD2AD7">
            <w:pPr>
              <w:pStyle w:val="Legenda"/>
            </w:pPr>
            <w:r w:rsidRPr="00A769AD">
              <w:t>Fonte: CHILE. Ministério da Saúde, 2020.</w:t>
            </w:r>
          </w:p>
        </w:tc>
      </w:tr>
      <w:tr w:rsidR="00FB6148" w:rsidRPr="00BE5D1D" w14:paraId="1A1690C3" w14:textId="77777777" w:rsidTr="00920110">
        <w:trPr>
          <w:trHeight w:val="20"/>
        </w:trPr>
        <w:tc>
          <w:tcPr>
            <w:tcW w:w="11906" w:type="dxa"/>
            <w:shd w:val="clear" w:color="auto" w:fill="F1F9F1"/>
          </w:tcPr>
          <w:p w14:paraId="5016E9DD" w14:textId="3D3A7EF6" w:rsidR="00FB6148" w:rsidRPr="00BE5D1D" w:rsidRDefault="00144A2C" w:rsidP="00FB6148">
            <w:pPr>
              <w:pStyle w:val="P11Ttulonumerado"/>
              <w:rPr>
                <w:rFonts w:eastAsia="Arial"/>
              </w:rPr>
            </w:pPr>
            <w:bookmarkStart w:id="2" w:name="_Toc65684866"/>
            <w:r w:rsidRPr="00144A2C">
              <w:rPr>
                <w:rFonts w:eastAsia="Arial"/>
              </w:rPr>
              <w:lastRenderedPageBreak/>
              <w:t>População-alvo e fases da campanha</w:t>
            </w:r>
            <w:bookmarkEnd w:id="2"/>
          </w:p>
        </w:tc>
      </w:tr>
      <w:tr w:rsidR="00FB6148" w:rsidRPr="00BE5D1D" w14:paraId="7457A5F0" w14:textId="77777777" w:rsidTr="00920110">
        <w:trPr>
          <w:trHeight w:val="20"/>
        </w:trPr>
        <w:tc>
          <w:tcPr>
            <w:tcW w:w="11906" w:type="dxa"/>
          </w:tcPr>
          <w:p w14:paraId="648F9BC4" w14:textId="6C234D50" w:rsidR="00FB6148" w:rsidRPr="0001781C" w:rsidRDefault="0001781C" w:rsidP="0001781C">
            <w:pPr>
              <w:pStyle w:val="Ppargrafo"/>
              <w:rPr>
                <w:highlight w:val="white"/>
              </w:rPr>
            </w:pPr>
            <w:r>
              <w:rPr>
                <w:highlight w:val="white"/>
              </w:rPr>
              <w:t xml:space="preserve">O processo de vacinação no Chile </w:t>
            </w:r>
            <w:r>
              <w:rPr>
                <w:b/>
                <w:highlight w:val="white"/>
              </w:rPr>
              <w:t>será progressivo</w:t>
            </w:r>
            <w:r>
              <w:rPr>
                <w:highlight w:val="white"/>
              </w:rPr>
              <w:t xml:space="preserve">, em um primeiro momento serão vacinadas </w:t>
            </w:r>
            <w:r>
              <w:rPr>
                <w:b/>
                <w:highlight w:val="white"/>
              </w:rPr>
              <w:t>pessoas pertencentes a grupos de risco</w:t>
            </w:r>
            <w:r>
              <w:rPr>
                <w:highlight w:val="white"/>
              </w:rPr>
              <w:t xml:space="preserve"> e posteriormente as demais populações definidas pelas autoridades, esse processo também dependerá da quantidade de doses e da frequência com que as vacinas chegam ao país.</w:t>
            </w:r>
          </w:p>
        </w:tc>
      </w:tr>
      <w:tr w:rsidR="00FB6148" w:rsidRPr="00BE5D1D" w14:paraId="64F286F5" w14:textId="77777777" w:rsidTr="00920110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F65DAF" w14:paraId="29CC9178" w14:textId="77777777" w:rsidTr="00DD52F9">
              <w:tc>
                <w:tcPr>
                  <w:tcW w:w="1000" w:type="pct"/>
                  <w:shd w:val="clear" w:color="auto" w:fill="auto"/>
                  <w:hideMark/>
                </w:tcPr>
                <w:p w14:paraId="6190FB12" w14:textId="4428CC10" w:rsidR="00F65DAF" w:rsidRPr="00A95339" w:rsidRDefault="00C371F8" w:rsidP="00F65DAF">
                  <w:pPr>
                    <w:pStyle w:val="txtrec"/>
                    <w:jc w:val="center"/>
                  </w:pPr>
                  <w:bookmarkStart w:id="3" w:name="_Hlk65449023"/>
                  <w:r>
                    <w:rPr>
                      <w:noProof/>
                    </w:rPr>
                    <w:drawing>
                      <wp:inline distT="0" distB="0" distL="0" distR="0" wp14:anchorId="6C294C10" wp14:editId="0758023E">
                        <wp:extent cx="1209675" cy="1209675"/>
                        <wp:effectExtent l="0" t="0" r="0" b="0"/>
                        <wp:docPr id="96" name="Imagem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07692E" w14:textId="77777777" w:rsidR="00C371F8" w:rsidRPr="00C371F8" w:rsidRDefault="00C371F8" w:rsidP="00C371F8">
                  <w:pPr>
                    <w:pStyle w:val="txtrec"/>
                    <w:rPr>
                      <w:b/>
                      <w:bCs/>
                    </w:rPr>
                  </w:pPr>
                  <w:r w:rsidRPr="00C371F8">
                    <w:rPr>
                      <w:b/>
                      <w:bCs/>
                    </w:rPr>
                    <w:t>Fica a Dica!</w:t>
                  </w:r>
                </w:p>
                <w:p w14:paraId="11FCC98B" w14:textId="01AC9C86" w:rsidR="00F65DAF" w:rsidRPr="00B337A2" w:rsidRDefault="00D209C4" w:rsidP="00C371F8">
                  <w:pPr>
                    <w:pStyle w:val="txtrec"/>
                  </w:pPr>
                  <w:r w:rsidRPr="00D209C4">
                    <w:t>Na aula 1 conversamos sobre os grupos prioritários. Se você não lembra, volte à aula anterior que você irá achar.</w:t>
                  </w:r>
                </w:p>
              </w:tc>
            </w:tr>
            <w:bookmarkEnd w:id="3"/>
          </w:tbl>
          <w:p w14:paraId="6185CC11" w14:textId="51D132A6" w:rsidR="00FB6148" w:rsidRPr="00BE5D1D" w:rsidRDefault="00FB6148" w:rsidP="00FB6148">
            <w:pPr>
              <w:pStyle w:val="Ppargrafo"/>
            </w:pPr>
          </w:p>
        </w:tc>
      </w:tr>
      <w:tr w:rsidR="00FB6148" w:rsidRPr="00BE5D1D" w14:paraId="255CE2CD" w14:textId="77777777" w:rsidTr="00920110">
        <w:trPr>
          <w:trHeight w:val="20"/>
        </w:trPr>
        <w:tc>
          <w:tcPr>
            <w:tcW w:w="11906" w:type="dxa"/>
          </w:tcPr>
          <w:p w14:paraId="47305C97" w14:textId="0F83688C" w:rsidR="00FB6148" w:rsidRPr="0098194C" w:rsidRDefault="002A420E" w:rsidP="008F53AA">
            <w:pPr>
              <w:pStyle w:val="Ppargrafo"/>
            </w:pPr>
            <w:r>
              <w:t xml:space="preserve">A imunização neste momento tem o objetivo de </w:t>
            </w:r>
            <w:r w:rsidRPr="008F53AA">
              <w:rPr>
                <w:b/>
                <w:bCs/>
              </w:rPr>
              <w:t>preservar a integridade dos serviços de saúde e serviços críticos para a manutenção da infraestrutura do país</w:t>
            </w:r>
            <w:r>
              <w:t xml:space="preserve">, além de </w:t>
            </w:r>
            <w:r w:rsidRPr="008F53AA">
              <w:rPr>
                <w:b/>
                <w:bCs/>
              </w:rPr>
              <w:t>diminuir a mortalidade e morbidade</w:t>
            </w:r>
            <w:r>
              <w:t xml:space="preserve"> em subgrupos da população que possuem condições biomédicas associadas a um maior risco de morte por coronavírus.</w:t>
            </w:r>
          </w:p>
        </w:tc>
      </w:tr>
      <w:tr w:rsidR="00FB6148" w:rsidRPr="00BE5D1D" w14:paraId="74979650" w14:textId="77777777" w:rsidTr="00920110">
        <w:trPr>
          <w:trHeight w:val="20"/>
        </w:trPr>
        <w:tc>
          <w:tcPr>
            <w:tcW w:w="11906" w:type="dxa"/>
          </w:tcPr>
          <w:p w14:paraId="352C557E" w14:textId="3D744A1B" w:rsidR="0038503C" w:rsidRDefault="0038503C" w:rsidP="0038503C">
            <w:pPr>
              <w:pStyle w:val="Pdestaque"/>
            </w:pPr>
            <w:r>
              <w:t xml:space="preserve">Quadro </w:t>
            </w:r>
            <w:fldSimple w:instr=" SEQ Quadro \* ARABIC ">
              <w:r w:rsidR="00B861BF">
                <w:rPr>
                  <w:noProof/>
                </w:rPr>
                <w:t>4</w:t>
              </w:r>
            </w:fldSimple>
            <w:r w:rsidRPr="00A32846">
              <w:t>: Descrição da população prioritária para a vacinação contra a Covid-19.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624"/>
              <w:gridCol w:w="6401"/>
            </w:tblGrid>
            <w:tr w:rsidR="008F53AA" w:rsidRPr="008F53AA" w14:paraId="506ADF7A" w14:textId="77777777" w:rsidTr="00CD0F2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68" w:type="dxa"/>
                </w:tcPr>
                <w:p w14:paraId="3FC7DD6D" w14:textId="6BBB1DE0" w:rsidR="008F53AA" w:rsidRPr="008F53AA" w:rsidRDefault="008F53AA" w:rsidP="008F53AA">
                  <w:pPr>
                    <w:pStyle w:val="Ptextotabela"/>
                  </w:pPr>
                  <w:r w:rsidRPr="008F53AA">
                    <w:t>POPULAÇÃO-ALVO</w:t>
                  </w:r>
                  <w:r w:rsidR="00DD52F9">
                    <w:t xml:space="preserve"> </w:t>
                  </w:r>
                </w:p>
              </w:tc>
              <w:tc>
                <w:tcPr>
                  <w:tcW w:w="6020" w:type="dxa"/>
                </w:tcPr>
                <w:p w14:paraId="71868360" w14:textId="3F908C6A" w:rsidR="008F53AA" w:rsidRPr="008F53AA" w:rsidRDefault="008F53AA" w:rsidP="008F53AA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8F53AA">
                    <w:t>DEFINIÇÃO</w:t>
                  </w:r>
                  <w:r w:rsidR="00DD52F9">
                    <w:t xml:space="preserve"> </w:t>
                  </w:r>
                </w:p>
              </w:tc>
            </w:tr>
            <w:tr w:rsidR="008F53AA" w:rsidRPr="008F53AA" w14:paraId="774C8601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68" w:type="dxa"/>
                </w:tcPr>
                <w:p w14:paraId="2F0C30D9" w14:textId="1259BADA" w:rsidR="008F53AA" w:rsidRPr="008F53AA" w:rsidRDefault="00DD52F9" w:rsidP="008F53AA">
                  <w:pPr>
                    <w:pStyle w:val="Ptextotabela"/>
                  </w:pPr>
                  <w:r>
                    <w:t xml:space="preserve"> </w:t>
                  </w:r>
                  <w:r w:rsidR="008F53AA" w:rsidRPr="008F53AA">
                    <w:t>População crítica</w:t>
                  </w:r>
                  <w:r>
                    <w:t xml:space="preserve"> </w:t>
                  </w:r>
                </w:p>
              </w:tc>
              <w:tc>
                <w:tcPr>
                  <w:tcW w:w="6020" w:type="dxa"/>
                </w:tcPr>
                <w:p w14:paraId="01BAD365" w14:textId="262C47B3" w:rsidR="008F53AA" w:rsidRP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8F53AA">
                    <w:t>Pessoas cujas funções as expõem a risco aumentado de infecção pelo SARS-CoV-2, e / ou que desempenham funções consideradas críticas para a manutenção dos serviços de saúde e atividades essenciais para o país.</w:t>
                  </w:r>
                  <w:r w:rsidR="00DD52F9">
                    <w:t xml:space="preserve"> </w:t>
                  </w:r>
                </w:p>
              </w:tc>
            </w:tr>
            <w:tr w:rsidR="008F53AA" w:rsidRPr="008F53AA" w14:paraId="23889589" w14:textId="77777777" w:rsidTr="00CD0F2C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68" w:type="dxa"/>
                </w:tcPr>
                <w:p w14:paraId="4DBDDD09" w14:textId="78B3F1DA" w:rsidR="008F53AA" w:rsidRPr="008F53AA" w:rsidRDefault="008F53AA" w:rsidP="008F53AA">
                  <w:pPr>
                    <w:pStyle w:val="Ptextotabela"/>
                  </w:pPr>
                  <w:r w:rsidRPr="008F53AA">
                    <w:t>População saudável (entre 18 e 59 anos)</w:t>
                  </w:r>
                  <w:r w:rsidR="00DD52F9">
                    <w:t xml:space="preserve"> </w:t>
                  </w:r>
                </w:p>
              </w:tc>
              <w:tc>
                <w:tcPr>
                  <w:tcW w:w="6020" w:type="dxa"/>
                </w:tcPr>
                <w:p w14:paraId="07D578D1" w14:textId="2CF1ADE8" w:rsidR="008F53AA" w:rsidRP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8F53AA">
                    <w:t>A maioria dos estudos clínicos enfocou pessoas saudáveis ​​nessa faixa etária. Vaciná-los protegeria indiretamente as pessoas mais vulneráveis, por idade ou condição de saúde (estratégia do casulo).</w:t>
                  </w:r>
                  <w:r w:rsidR="00DD52F9">
                    <w:t xml:space="preserve"> </w:t>
                  </w:r>
                </w:p>
              </w:tc>
            </w:tr>
            <w:tr w:rsidR="008F53AA" w:rsidRPr="008F53AA" w14:paraId="7868E151" w14:textId="77777777" w:rsidTr="00CD0F2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68" w:type="dxa"/>
                </w:tcPr>
                <w:p w14:paraId="49DD77AB" w14:textId="55295EFF" w:rsidR="008F53AA" w:rsidRPr="008F53AA" w:rsidRDefault="008F53AA" w:rsidP="008F53AA">
                  <w:pPr>
                    <w:pStyle w:val="Ptextotabela"/>
                  </w:pPr>
                  <w:r w:rsidRPr="008F53AA">
                    <w:t>População de risco</w:t>
                  </w:r>
                  <w:r w:rsidR="00DD52F9">
                    <w:t xml:space="preserve"> </w:t>
                  </w:r>
                </w:p>
              </w:tc>
              <w:tc>
                <w:tcPr>
                  <w:tcW w:w="6020" w:type="dxa"/>
                </w:tcPr>
                <w:p w14:paraId="5044BF3A" w14:textId="19FE22BB" w:rsidR="008F53AA" w:rsidRP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8F53AA">
                    <w:t>Pessoas com risco aumentado de morbidade grave, sequelas ou morte devido à infecção por coronavírus, devido à idade ou condições subjacentes.</w:t>
                  </w:r>
                  <w:r w:rsidR="00DD52F9">
                    <w:t xml:space="preserve"> </w:t>
                  </w:r>
                </w:p>
              </w:tc>
            </w:tr>
          </w:tbl>
          <w:p w14:paraId="7775930F" w14:textId="12A558BD" w:rsidR="00FB6148" w:rsidRPr="007C5978" w:rsidRDefault="008F53AA" w:rsidP="00AD2AD7">
            <w:pPr>
              <w:pStyle w:val="Legenda"/>
            </w:pPr>
            <w:r w:rsidRPr="008F53AA">
              <w:t>Fonte: CHILE. Ministério da Saúde, 2021b.</w:t>
            </w:r>
          </w:p>
        </w:tc>
      </w:tr>
      <w:tr w:rsidR="00FB6148" w:rsidRPr="00BE5D1D" w14:paraId="089564C8" w14:textId="77777777" w:rsidTr="00920110">
        <w:trPr>
          <w:trHeight w:val="20"/>
        </w:trPr>
        <w:tc>
          <w:tcPr>
            <w:tcW w:w="11906" w:type="dxa"/>
          </w:tcPr>
          <w:p w14:paraId="766E829B" w14:textId="27FA778F" w:rsidR="00FB6148" w:rsidRPr="00C442B2" w:rsidRDefault="008F53AA" w:rsidP="008F53AA">
            <w:pPr>
              <w:pStyle w:val="Ppargrafo"/>
            </w:pPr>
            <w:r>
              <w:t xml:space="preserve">Até o momento, são previstas pelo MINSAL </w:t>
            </w:r>
            <w:r>
              <w:rPr>
                <w:b/>
              </w:rPr>
              <w:t>duas etapas iniciais para vacinação da população prioritária</w:t>
            </w:r>
            <w:r>
              <w:t>, dentro da primeira etapa ainda existirá a priorização de grupos específicos como ilustrado no quadro abaixo:</w:t>
            </w:r>
          </w:p>
        </w:tc>
      </w:tr>
      <w:tr w:rsidR="00FB6148" w:rsidRPr="00BE5D1D" w14:paraId="4C8854A1" w14:textId="77777777" w:rsidTr="00920110">
        <w:trPr>
          <w:trHeight w:val="20"/>
        </w:trPr>
        <w:tc>
          <w:tcPr>
            <w:tcW w:w="11906" w:type="dxa"/>
          </w:tcPr>
          <w:p w14:paraId="7A0D2766" w14:textId="1C569E03" w:rsidR="00986506" w:rsidRDefault="00986506" w:rsidP="00986506">
            <w:pPr>
              <w:pStyle w:val="Pdestaque"/>
            </w:pPr>
            <w:r>
              <w:lastRenderedPageBreak/>
              <w:t xml:space="preserve">Quadro </w:t>
            </w:r>
            <w:fldSimple w:instr=" SEQ Quadro \* ARABIC ">
              <w:r w:rsidR="00B861BF">
                <w:rPr>
                  <w:noProof/>
                </w:rPr>
                <w:t>5</w:t>
              </w:r>
            </w:fldSimple>
            <w:r w:rsidRPr="00210860">
              <w:t>: Descrição da população prioritária para cada fase da vacinação contra a Covid-19.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1346"/>
              <w:gridCol w:w="1653"/>
              <w:gridCol w:w="6026"/>
            </w:tblGrid>
            <w:tr w:rsidR="008F53AA" w14:paraId="45030302" w14:textId="77777777" w:rsidTr="008F53A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88" w:type="dxa"/>
                  <w:gridSpan w:val="3"/>
                </w:tcPr>
                <w:p w14:paraId="76D155CF" w14:textId="69739B2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FASE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57D5ED72" w14:textId="7777777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PÚBLICO-ALVO</w:t>
                  </w:r>
                </w:p>
              </w:tc>
            </w:tr>
            <w:tr w:rsidR="008F53AA" w14:paraId="310FA7D2" w14:textId="77777777" w:rsidTr="008F53A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48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  <w:vMerge w:val="restart"/>
                </w:tcPr>
                <w:p w14:paraId="29E970C9" w14:textId="4079B8D9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1°</w:t>
                  </w:r>
                </w:p>
              </w:tc>
              <w:tc>
                <w:tcPr>
                  <w:tcW w:w="1555" w:type="dxa"/>
                </w:tcPr>
                <w:p w14:paraId="59B1C5A1" w14:textId="165D4213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1a</w:t>
                  </w:r>
                </w:p>
              </w:tc>
              <w:tc>
                <w:tcPr>
                  <w:tcW w:w="5667" w:type="dxa"/>
                </w:tcPr>
                <w:p w14:paraId="13F7990B" w14:textId="09BF8695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-Todo o pessoal de saúde clínico/administrativo sob cuidados serviços intra-hospitalares / extra-hospitalares e de emergência aberto/fechado.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1CB6EF86" w14:textId="2EFCA697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-Estudantes de saúde na prática clínica (atendimento direto ao paciente).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F53AA" w14:paraId="3A7267B1" w14:textId="77777777" w:rsidTr="008F53AA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129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  <w:vMerge/>
                </w:tcPr>
                <w:p w14:paraId="40A5E959" w14:textId="7777777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</w:p>
              </w:tc>
              <w:tc>
                <w:tcPr>
                  <w:tcW w:w="1555" w:type="dxa"/>
                </w:tcPr>
                <w:p w14:paraId="6C0B75A6" w14:textId="12BC7F90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1b</w:t>
                  </w:r>
                </w:p>
              </w:tc>
              <w:tc>
                <w:tcPr>
                  <w:tcW w:w="5667" w:type="dxa"/>
                </w:tcPr>
                <w:p w14:paraId="0EAD3FB8" w14:textId="6C099A77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-Residentes e funcionários de instituições de acolhimento fechadas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2772243A" w14:textId="57C08F5D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-Funcionários de Residências de Saúde, Telethon.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60E48941" w14:textId="3286C91D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Idosos maiores de 80 anos.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F53AA" w14:paraId="1DB841F3" w14:textId="77777777" w:rsidTr="008F53A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5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  <w:vMerge/>
                </w:tcPr>
                <w:p w14:paraId="5200CC6A" w14:textId="7777777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</w:p>
              </w:tc>
              <w:tc>
                <w:tcPr>
                  <w:tcW w:w="1555" w:type="dxa"/>
                </w:tcPr>
                <w:p w14:paraId="6288E6BE" w14:textId="05560C8D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1c</w:t>
                  </w:r>
                </w:p>
              </w:tc>
              <w:tc>
                <w:tcPr>
                  <w:tcW w:w="5667" w:type="dxa"/>
                </w:tcPr>
                <w:p w14:paraId="3908E163" w14:textId="760657E0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Pessoal que desempenha funções críticas na Administração do Estado.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24BB6F0E" w14:textId="272AB71E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Funcionários do FONASA, ISAPRES, IPS, AFP, Registro Civil, ChileAtiende, Compín, BancoEstado, Fundos de compensação, SAG, Aeroportos, terminais rodoviários, portos, inspetores SEREMI de saúde.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45A028A1" w14:textId="5367AB25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Pessoal que desempenha funções essenciais para atenção direta a público em farmácias comunitárias.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2C437956" w14:textId="48C9F469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Pessoal de laboratório (que realiza detecção de SARS-CoV-2.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  <w:p w14:paraId="3392B1B5" w14:textId="7FA37BFD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Pessoal das Forças de Ordem e Segurança, Forças Armadas.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F53AA" w14:paraId="4C38EFEA" w14:textId="77777777" w:rsidTr="008F53AA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4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  <w:vMerge/>
                </w:tcPr>
                <w:p w14:paraId="40C6CEE9" w14:textId="7777777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</w:p>
              </w:tc>
              <w:tc>
                <w:tcPr>
                  <w:tcW w:w="1555" w:type="dxa"/>
                </w:tcPr>
                <w:p w14:paraId="25FC8D00" w14:textId="512C3B0A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1d</w:t>
                  </w:r>
                </w:p>
              </w:tc>
              <w:tc>
                <w:tcPr>
                  <w:tcW w:w="5667" w:type="dxa"/>
                </w:tcPr>
                <w:p w14:paraId="64B9EFFF" w14:textId="626FDCE6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-Pessoas com mais de 65 anos, segundo faixa etária.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F53AA" w14:paraId="26D7C28E" w14:textId="77777777" w:rsidTr="008F53A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8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  <w:vMerge/>
                </w:tcPr>
                <w:p w14:paraId="3F58BB86" w14:textId="77777777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</w:p>
              </w:tc>
              <w:tc>
                <w:tcPr>
                  <w:tcW w:w="1555" w:type="dxa"/>
                </w:tcPr>
                <w:p w14:paraId="4A1EE383" w14:textId="28E1C2DB" w:rsidR="008F53AA" w:rsidRDefault="00DD52F9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 </w:t>
                  </w:r>
                  <w:r w:rsidR="008F53AA">
                    <w:rPr>
                      <w:rFonts w:eastAsia="Arial"/>
                    </w:rPr>
                    <w:t>1e</w:t>
                  </w:r>
                </w:p>
              </w:tc>
              <w:tc>
                <w:tcPr>
                  <w:tcW w:w="5667" w:type="dxa"/>
                </w:tcPr>
                <w:p w14:paraId="1E0AFEA5" w14:textId="4A068F6A" w:rsidR="008F53AA" w:rsidRDefault="008F53AA" w:rsidP="008F53AA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Pessoas com comorbidades, de acordo com a aprovação de cada vacina.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F53AA" w14:paraId="0567C698" w14:textId="77777777" w:rsidTr="008F53AA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7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66" w:type="dxa"/>
                </w:tcPr>
                <w:p w14:paraId="3E4F876B" w14:textId="24422BBE" w:rsidR="008F53AA" w:rsidRDefault="008F53AA" w:rsidP="008F53AA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2°</w:t>
                  </w:r>
                </w:p>
              </w:tc>
              <w:tc>
                <w:tcPr>
                  <w:tcW w:w="1555" w:type="dxa"/>
                </w:tcPr>
                <w:p w14:paraId="0C0AF8CE" w14:textId="1E5E5727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2a</w:t>
                  </w:r>
                </w:p>
              </w:tc>
              <w:tc>
                <w:tcPr>
                  <w:tcW w:w="5667" w:type="dxa"/>
                </w:tcPr>
                <w:p w14:paraId="1BF79DA7" w14:textId="6D993B2D" w:rsidR="008F53AA" w:rsidRDefault="008F53AA" w:rsidP="008F53AA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 População em geral, de acordo com a aprovação de cada vacina.</w:t>
                  </w:r>
                  <w:r w:rsidR="00DD52F9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07D68A67" w14:textId="7B2D0F30" w:rsidR="002576F9" w:rsidRPr="000D2A83" w:rsidRDefault="008F53AA" w:rsidP="000D2A83">
            <w:pPr>
              <w:pStyle w:val="Legenda"/>
            </w:pPr>
            <w:r w:rsidRPr="008F53AA">
              <w:t>Fonte: CHILE. Ministério da Saúde, 2021a.</w:t>
            </w:r>
          </w:p>
        </w:tc>
      </w:tr>
      <w:tr w:rsidR="00FB6148" w:rsidRPr="00BE5D1D" w14:paraId="5D4D92B6" w14:textId="77777777" w:rsidTr="00920110">
        <w:trPr>
          <w:trHeight w:val="20"/>
        </w:trPr>
        <w:tc>
          <w:tcPr>
            <w:tcW w:w="11906" w:type="dxa"/>
          </w:tcPr>
          <w:p w14:paraId="223009F3" w14:textId="1140D8E8" w:rsidR="008F53AA" w:rsidRDefault="008F53AA" w:rsidP="008F53AA">
            <w:pPr>
              <w:pStyle w:val="Ppargrafo"/>
            </w:pPr>
            <w:r>
              <w:t>De acordo com cada uma das etapas da primeira fase e o público-alvo descrito, deverão ser vacinados na ordem de prioridade para cada grupo:</w:t>
            </w:r>
            <w:r w:rsidR="00DD52F9">
              <w:t xml:space="preserve"> </w:t>
            </w:r>
          </w:p>
          <w:p w14:paraId="27FA68C0" w14:textId="59014122" w:rsidR="008F53AA" w:rsidRDefault="008F53AA" w:rsidP="00DB2562">
            <w:pPr>
              <w:pStyle w:val="PBullets"/>
              <w:numPr>
                <w:ilvl w:val="0"/>
                <w:numId w:val="4"/>
              </w:numPr>
            </w:pPr>
            <w:r>
              <w:rPr>
                <w:b/>
              </w:rPr>
              <w:t>Trabalhadores de saúde</w:t>
            </w:r>
            <w:r>
              <w:t xml:space="preserve">: Todo o pessoal de saúde clínico/administrativo sob cuidados e serviços intra-hospitalares/extra-hospitalares e de emergência aberto/fechado, incluindo: médicos, odontólogos, serviços de suporte clínico, laboratórios clínicos (inclui aqueles </w:t>
            </w:r>
            <w:r>
              <w:lastRenderedPageBreak/>
              <w:t>que realizam detecção de SARS-CoV-2), serviços de radiologia, farmácia, serviços de patologia), alimentação, transporte, segurança, limpeza.</w:t>
            </w:r>
            <w:r w:rsidR="00DD52F9">
              <w:t xml:space="preserve">  </w:t>
            </w:r>
          </w:p>
          <w:p w14:paraId="4C914D70" w14:textId="6C440805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Estudantes de saúde na prática clínica (atendimento direto ao paciente).</w:t>
            </w:r>
            <w:r w:rsidR="00DD52F9">
              <w:t xml:space="preserve"> </w:t>
            </w:r>
          </w:p>
          <w:p w14:paraId="34240198" w14:textId="1D2C9837" w:rsidR="008F53AA" w:rsidRDefault="008F53AA" w:rsidP="00DB2562">
            <w:pPr>
              <w:pStyle w:val="PBullets"/>
              <w:numPr>
                <w:ilvl w:val="0"/>
                <w:numId w:val="4"/>
              </w:numPr>
            </w:pPr>
            <w:r>
              <w:rPr>
                <w:b/>
              </w:rPr>
              <w:t>Residentes e funcionários de instituições de acolhimento fechadas</w:t>
            </w:r>
            <w:r>
              <w:t>: Estabelecimentos de Longa Permanência para Idosos, Serviço Nacional de Menores ou em centros conveniados com essa instituição, Centros de Saúde Mental.</w:t>
            </w:r>
            <w:r w:rsidR="00DD52F9">
              <w:t xml:space="preserve">  </w:t>
            </w:r>
          </w:p>
          <w:p w14:paraId="645DE2C8" w14:textId="4DBD7102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Funcionários de Residências de Saúde, Organização Teleton.</w:t>
            </w:r>
            <w:r w:rsidR="00DD52F9">
              <w:t xml:space="preserve"> </w:t>
            </w:r>
          </w:p>
          <w:p w14:paraId="00D20633" w14:textId="15A44B47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Idosos maiores de 80 anos.</w:t>
            </w:r>
            <w:r w:rsidR="00DD52F9">
              <w:t xml:space="preserve"> </w:t>
            </w:r>
          </w:p>
          <w:p w14:paraId="2459E017" w14:textId="27106FCB" w:rsidR="008F53AA" w:rsidRDefault="008F53AA" w:rsidP="00DB2562">
            <w:pPr>
              <w:pStyle w:val="PBullets"/>
              <w:numPr>
                <w:ilvl w:val="0"/>
                <w:numId w:val="4"/>
              </w:numPr>
            </w:pPr>
            <w:r>
              <w:rPr>
                <w:b/>
              </w:rPr>
              <w:t>Profissionais  que desempenham funções críticas na Administração do Estado</w:t>
            </w:r>
            <w:r>
              <w:t>: dos 23 ministérios, Poder Judiciário, Poder Legislativo, de Governos Regionais.</w:t>
            </w:r>
            <w:r w:rsidR="00DD52F9">
              <w:t xml:space="preserve"> </w:t>
            </w:r>
          </w:p>
          <w:p w14:paraId="26F69322" w14:textId="021F24C2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Profissionais  que desempenham funções consideradas essenciais para o atenção direta aos cidadãos: FONASA, ISAPRES, IPS, AFP, Registro Civil, Chile Atiende, Compín, Banco Estado, Fundos de compensação, SAG, Aeroportos, terminais rodoviários, portos, inspetores SEREMI de saúde.</w:t>
            </w:r>
            <w:r w:rsidR="00DD52F9">
              <w:t xml:space="preserve"> </w:t>
            </w:r>
          </w:p>
          <w:p w14:paraId="5C774718" w14:textId="30F97370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Profissionais  que desempenham funções essenciais para atenção direta a público em farmácias comunitárias (comunitárias e privadas).</w:t>
            </w:r>
            <w:r w:rsidR="00DD52F9">
              <w:t xml:space="preserve"> </w:t>
            </w:r>
          </w:p>
          <w:p w14:paraId="66EF4DB4" w14:textId="420FDB9E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Profissionais  de laboratório (universidade / particular) que realiza detecção de SARS-CoV-2 (manipulação de amostras aspiradas nasofaríngea).</w:t>
            </w:r>
            <w:r w:rsidR="00DD52F9">
              <w:t xml:space="preserve"> </w:t>
            </w:r>
          </w:p>
          <w:p w14:paraId="0584DCCB" w14:textId="5A5C0148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 Profissionais  das Forças de Ordem e Segurança, Forças Armadas implantado no plano de ação do coronavírus.</w:t>
            </w:r>
            <w:r w:rsidR="00DD52F9">
              <w:t xml:space="preserve"> </w:t>
            </w:r>
          </w:p>
          <w:p w14:paraId="6FAEE008" w14:textId="13E67D73" w:rsidR="008F53AA" w:rsidRPr="00DB2562" w:rsidRDefault="008F53AA" w:rsidP="00DB2562">
            <w:pPr>
              <w:pStyle w:val="PBullets"/>
              <w:numPr>
                <w:ilvl w:val="0"/>
                <w:numId w:val="4"/>
              </w:numPr>
              <w:rPr>
                <w:b/>
                <w:bCs/>
              </w:rPr>
            </w:pPr>
            <w:r w:rsidRPr="00DB2562">
              <w:rPr>
                <w:b/>
                <w:bCs/>
              </w:rPr>
              <w:t>Pessoas com mais de 65 anos, segundo faixa etária (INE), e a aprovação de cada vacina:</w:t>
            </w:r>
            <w:r w:rsidR="00DD52F9">
              <w:rPr>
                <w:b/>
                <w:bCs/>
              </w:rPr>
              <w:t xml:space="preserve"> </w:t>
            </w:r>
          </w:p>
          <w:p w14:paraId="22D58D91" w14:textId="737DC99C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-75 a 79 anos.</w:t>
            </w:r>
            <w:r w:rsidR="00DD52F9">
              <w:t xml:space="preserve"> </w:t>
            </w:r>
          </w:p>
          <w:p w14:paraId="75A4B47C" w14:textId="5F5A194B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-70 a 74 anos.</w:t>
            </w:r>
            <w:r w:rsidR="00DD52F9">
              <w:t xml:space="preserve"> </w:t>
            </w:r>
          </w:p>
          <w:p w14:paraId="4AACFDD2" w14:textId="121C1AC2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-65 a 69 anos.</w:t>
            </w:r>
            <w:r w:rsidR="00DD52F9">
              <w:t xml:space="preserve"> </w:t>
            </w:r>
          </w:p>
          <w:p w14:paraId="292FBB75" w14:textId="0BAD287F" w:rsidR="008F53AA" w:rsidRPr="00DB2562" w:rsidRDefault="008F53AA" w:rsidP="00DB2562">
            <w:pPr>
              <w:pStyle w:val="PBullets"/>
              <w:numPr>
                <w:ilvl w:val="0"/>
                <w:numId w:val="4"/>
              </w:numPr>
              <w:rPr>
                <w:b/>
                <w:bCs/>
              </w:rPr>
            </w:pPr>
            <w:r w:rsidRPr="00DB2562">
              <w:rPr>
                <w:b/>
                <w:bCs/>
              </w:rPr>
              <w:t>Pessoas com comorbidades, de acordo com a aprovação de cada vacina, são elas:</w:t>
            </w:r>
            <w:r w:rsidR="00DD52F9">
              <w:rPr>
                <w:b/>
                <w:bCs/>
              </w:rPr>
              <w:t xml:space="preserve"> </w:t>
            </w:r>
          </w:p>
          <w:p w14:paraId="27373639" w14:textId="03266404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lastRenderedPageBreak/>
              <w:t>-Doença pulmonar crônica (asma brônquica, DPOC, fibrose pulmonar cística de qualquer causa, tuberculose em tratamento).</w:t>
            </w:r>
            <w:r w:rsidR="00DD52F9">
              <w:t xml:space="preserve"> </w:t>
            </w:r>
          </w:p>
          <w:p w14:paraId="0C27DD76" w14:textId="546E05D5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 neurológica (neuromuscular congênita ou adquiridos, que determinam a deglutição ou gerenciamento de secreções respiratórias, epilepsia refratária a tratamento).</w:t>
            </w:r>
            <w:r w:rsidR="00DD52F9">
              <w:t xml:space="preserve"> </w:t>
            </w:r>
          </w:p>
          <w:p w14:paraId="7067A68B" w14:textId="625E4956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 renal crônica (estágio 4 de insuficiência renal ou principal, diálise).</w:t>
            </w:r>
            <w:r w:rsidR="00DD52F9">
              <w:t xml:space="preserve"> </w:t>
            </w:r>
          </w:p>
          <w:p w14:paraId="536D28EB" w14:textId="3A5465F9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 hepática crônica (cirrose, hepatite crônica, doença hepática).</w:t>
            </w:r>
            <w:r w:rsidR="00DD52F9">
              <w:t xml:space="preserve">  </w:t>
            </w:r>
          </w:p>
          <w:p w14:paraId="1DC7941E" w14:textId="24B082E8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-Doenças metabólicas (diabetes mellitus, doenças metabolismo congênito).</w:t>
            </w:r>
            <w:r w:rsidR="00DD52F9">
              <w:t xml:space="preserve">  </w:t>
            </w:r>
          </w:p>
          <w:p w14:paraId="0C8A0716" w14:textId="278A8425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 cardíaca (congênita, reumática, isquêmica e cardiomiopatias de qualquer causa).</w:t>
            </w:r>
            <w:r w:rsidR="00DD52F9">
              <w:t xml:space="preserve"> </w:t>
            </w:r>
          </w:p>
          <w:p w14:paraId="263E95B6" w14:textId="74B54AF3" w:rsidR="008F53AA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-Hipertensão sob tratamento farmacológico.</w:t>
            </w:r>
            <w:r w:rsidR="00DD52F9">
              <w:t xml:space="preserve"> </w:t>
            </w:r>
          </w:p>
          <w:p w14:paraId="258DFF51" w14:textId="53888C2F" w:rsidR="00DB2562" w:rsidRDefault="00DB2562" w:rsidP="00DB2562">
            <w:pPr>
              <w:pStyle w:val="PBullets"/>
              <w:numPr>
                <w:ilvl w:val="1"/>
                <w:numId w:val="4"/>
              </w:numPr>
            </w:pPr>
            <w:r>
              <w:t>-Obesidade (IMC ≥ 30 em adultos e adolescentes IMC&gt; +2 DO)</w:t>
            </w:r>
          </w:p>
          <w:p w14:paraId="676A6D39" w14:textId="77777777" w:rsid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-Doença autoimune (lúpus, esclerodermia, artrite</w:t>
            </w:r>
            <w:sdt>
              <w:sdtPr>
                <w:tag w:val="goog_rdk_1"/>
                <w:id w:val="-2012365170"/>
              </w:sdtPr>
              <w:sdtEndPr/>
              <w:sdtContent>
                <w:ins w:id="4" w:author="Yorrana Martins Ferreira" w:date="2021-01-29T16:50:00Z">
                  <w:r>
                    <w:t>,</w:t>
                  </w:r>
                </w:ins>
              </w:sdtContent>
            </w:sdt>
            <w:r>
              <w:t xml:space="preserve"> doença reumatóide, doença de Crohn e outras).</w:t>
            </w:r>
          </w:p>
          <w:p w14:paraId="28F54E26" w14:textId="3602D0DE" w:rsid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-Câncer sendo tratado com radioterapia, quimioterapia, terapias hormonais ou medidas paliativas de qualquer tipo.</w:t>
            </w:r>
            <w:r w:rsidR="00DD52F9">
              <w:t xml:space="preserve">  </w:t>
            </w:r>
          </w:p>
          <w:p w14:paraId="3057D404" w14:textId="5AE54783" w:rsidR="008F53AA" w:rsidRDefault="00DB2562" w:rsidP="00DB2562">
            <w:pPr>
              <w:pStyle w:val="PBullets"/>
              <w:numPr>
                <w:ilvl w:val="1"/>
                <w:numId w:val="4"/>
              </w:numPr>
            </w:pPr>
            <w:r>
              <w:t>Imunodeficiências (congênitas ou adquiridas), pessoas vivendo com HIV em TARV com CD4 ≥ 200 células / mm3 e carga viral inferior a 1.000 cópias</w:t>
            </w:r>
          </w:p>
          <w:p w14:paraId="66F0A521" w14:textId="7DA413E4" w:rsidR="008F53AA" w:rsidRPr="00DB2562" w:rsidRDefault="008F53AA" w:rsidP="00DB2562">
            <w:pPr>
              <w:pStyle w:val="PBullets"/>
              <w:numPr>
                <w:ilvl w:val="0"/>
                <w:numId w:val="4"/>
              </w:numPr>
              <w:rPr>
                <w:b/>
                <w:bCs/>
              </w:rPr>
            </w:pPr>
            <w:r w:rsidRPr="00DB2562">
              <w:rPr>
                <w:b/>
                <w:bCs/>
              </w:rPr>
              <w:t>- Pessoas que desempenham funções no ONEMI, CONAF, Bombeiros.</w:t>
            </w:r>
            <w:r w:rsidR="00DD52F9">
              <w:rPr>
                <w:b/>
                <w:bCs/>
              </w:rPr>
              <w:t xml:space="preserve"> </w:t>
            </w:r>
          </w:p>
          <w:p w14:paraId="38FBE3B7" w14:textId="702791C1" w:rsidR="008F53AA" w:rsidRP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>
              <w:t>-</w:t>
            </w:r>
            <w:r w:rsidRPr="00DB2562">
              <w:t>Creches e pessoas que trabalham em creches, jardins, crianças. Professores e pessoas que desempenham funções em estabelecimentos de ensino educação pré-escolar, básica e média.</w:t>
            </w:r>
            <w:r w:rsidR="00DD52F9">
              <w:t xml:space="preserve"> </w:t>
            </w:r>
          </w:p>
          <w:p w14:paraId="325BBF92" w14:textId="2506BAEF" w:rsidR="008F53AA" w:rsidRP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 w:rsidRPr="00DB2562">
              <w:t>-Pessoas que trabalham em empresas de serviços básicos: eletricidade, água, gás, telecomunicações, geração de energia, distribuidoras combustíveis, coleta de lixo doméstico, aterros saúde, fabricação de produtos químicos e farmacêuticos</w:t>
            </w:r>
            <w:r w:rsidR="00DD52F9">
              <w:t xml:space="preserve"> </w:t>
            </w:r>
          </w:p>
          <w:p w14:paraId="04D10096" w14:textId="001DEBD0" w:rsidR="008F53AA" w:rsidRP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 w:rsidRPr="00DB2562">
              <w:t>-Pessoas que trabalham em empresas de transporte: metrô, motoristas de locomoção pública e ferrovia, transporte de valores.</w:t>
            </w:r>
            <w:r w:rsidR="00DD52F9">
              <w:t xml:space="preserve"> </w:t>
            </w:r>
          </w:p>
          <w:p w14:paraId="611024FA" w14:textId="7D2C58CC" w:rsidR="008F53AA" w:rsidRPr="00DB2562" w:rsidRDefault="008F53AA" w:rsidP="00DB2562">
            <w:pPr>
              <w:pStyle w:val="PBullets"/>
              <w:numPr>
                <w:ilvl w:val="1"/>
                <w:numId w:val="4"/>
              </w:numPr>
            </w:pPr>
            <w:r w:rsidRPr="00DB2562">
              <w:lastRenderedPageBreak/>
              <w:t>-Pessoas que trabalham no transporte de produtos essenciais: alimentos, suprimentos clínicos, drogas.</w:t>
            </w:r>
            <w:r w:rsidR="00DD52F9">
              <w:t xml:space="preserve"> </w:t>
            </w:r>
          </w:p>
          <w:p w14:paraId="25237BB5" w14:textId="4AA4C78F" w:rsidR="00FB6148" w:rsidRPr="00DB2562" w:rsidRDefault="008F53AA" w:rsidP="00DB2562">
            <w:pPr>
              <w:pStyle w:val="PBullets"/>
              <w:numPr>
                <w:ilvl w:val="1"/>
                <w:numId w:val="4"/>
              </w:numPr>
              <w:rPr>
                <w:rFonts w:eastAsia="Arial"/>
              </w:rPr>
            </w:pPr>
            <w:r w:rsidRPr="00DB2562">
              <w:t>-Pessoal da Gendarmaria</w:t>
            </w:r>
            <w:r>
              <w:rPr>
                <w:rFonts w:eastAsia="Arial"/>
              </w:rPr>
              <w:t xml:space="preserve"> (Guarda) e pessoas privadas de liberdade.</w:t>
            </w:r>
          </w:p>
        </w:tc>
      </w:tr>
      <w:tr w:rsidR="00FB6148" w:rsidRPr="00BE5D1D" w14:paraId="665D5C24" w14:textId="77777777" w:rsidTr="00920110">
        <w:trPr>
          <w:trHeight w:val="20"/>
        </w:trPr>
        <w:tc>
          <w:tcPr>
            <w:tcW w:w="11906" w:type="dxa"/>
          </w:tcPr>
          <w:p w14:paraId="040246A8" w14:textId="5B58B46A" w:rsidR="00FB6148" w:rsidRPr="00DB2562" w:rsidRDefault="00DB2562" w:rsidP="00DB2562">
            <w:pPr>
              <w:pStyle w:val="Ppargrafo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 xml:space="preserve">Na </w:t>
            </w:r>
            <w:r>
              <w:rPr>
                <w:rFonts w:eastAsia="Arial"/>
                <w:b/>
              </w:rPr>
              <w:t xml:space="preserve">segunda fase serão vacinadas a população em geral, aquela </w:t>
            </w:r>
            <w:r>
              <w:t>que não foi contemplada em nenhum critério relatado acima (CHILE, 2021b). A meta definida pelo MINSAL para a campanha de vacinação contra a Covid-19 é de alcançar uma cobertura vacinal ≥ 80% em nível nacional e por grupo prioritário alvo (CHILE, 2020a)</w:t>
            </w:r>
          </w:p>
        </w:tc>
      </w:tr>
      <w:tr w:rsidR="00FB6148" w:rsidRPr="00BE5D1D" w14:paraId="636EF36A" w14:textId="77777777" w:rsidTr="00920110">
        <w:trPr>
          <w:trHeight w:val="20"/>
        </w:trPr>
        <w:tc>
          <w:tcPr>
            <w:tcW w:w="11906" w:type="dxa"/>
            <w:shd w:val="clear" w:color="auto" w:fill="F1F9F1"/>
          </w:tcPr>
          <w:p w14:paraId="37CD8B8A" w14:textId="77777777" w:rsidR="00FB6148" w:rsidRPr="00BE5D1D" w:rsidRDefault="00FB6148" w:rsidP="00FB6148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5" w:name="_Toc65684867"/>
            <w:r w:rsidRPr="00BE5D1D">
              <w:rPr>
                <w:rFonts w:eastAsia="Arial"/>
              </w:rPr>
              <w:t>Conclusão</w:t>
            </w:r>
            <w:bookmarkEnd w:id="5"/>
          </w:p>
        </w:tc>
      </w:tr>
      <w:tr w:rsidR="00FB6148" w:rsidRPr="00BE5D1D" w14:paraId="0323E5EB" w14:textId="77777777" w:rsidTr="00920110">
        <w:trPr>
          <w:trHeight w:val="20"/>
        </w:trPr>
        <w:tc>
          <w:tcPr>
            <w:tcW w:w="11906" w:type="dxa"/>
          </w:tcPr>
          <w:p w14:paraId="327D11E2" w14:textId="4D0328C4" w:rsidR="00FB6148" w:rsidRPr="004F3578" w:rsidRDefault="00DB2562" w:rsidP="004F3578">
            <w:pPr>
              <w:pStyle w:val="Ppargraf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eastAsia="Arial"/>
              </w:rPr>
              <w:t>Na aula de hoje vimos as especificidades da campanha nacional. É importante lembrar que para cada país existem guias específicas, que são baseadas em informações de instituições como a Organização Mundial de Saúde. Entretanto, é importante que seu planejamento esteja de acordo com o nacional, para que a estratégia final seja alcançada</w:t>
            </w:r>
          </w:p>
        </w:tc>
      </w:tr>
      <w:tr w:rsidR="004F3578" w:rsidRPr="00BE5D1D" w14:paraId="401DFD8C" w14:textId="77777777" w:rsidTr="00920110">
        <w:trPr>
          <w:trHeight w:val="20"/>
        </w:trPr>
        <w:tc>
          <w:tcPr>
            <w:tcW w:w="11906" w:type="dxa"/>
          </w:tcPr>
          <w:p w14:paraId="6FB64FBD" w14:textId="0FA7475D" w:rsidR="004F3578" w:rsidRPr="00DB2562" w:rsidRDefault="00DB2562" w:rsidP="00DB2562">
            <w:pPr>
              <w:pStyle w:val="Ppargrafo"/>
            </w:pPr>
            <w:r>
              <w:t>Na aula passada finalizamos os passos recomendados para a campanha de vacinação. Esses passos são padrões para todos os locais, porém devem ser adaptados para a realidade de um local. Nesta aula estamos vendo especificidades nacionais que podem estar influenciando diretamente na sua campanha. Vale a pena ficar ligado.</w:t>
            </w:r>
          </w:p>
        </w:tc>
      </w:tr>
    </w:tbl>
    <w:p w14:paraId="3B6B07DF" w14:textId="77777777" w:rsidR="00002F68" w:rsidRDefault="00002F68">
      <w:r>
        <w:br w:type="page"/>
      </w: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002F68" w:rsidRPr="000274E8" w14:paraId="32FD37AE" w14:textId="77777777" w:rsidTr="00920110">
        <w:trPr>
          <w:jc w:val="center"/>
        </w:trPr>
        <w:tc>
          <w:tcPr>
            <w:tcW w:w="11906" w:type="dxa"/>
            <w:shd w:val="clear" w:color="auto" w:fill="F1F9F1"/>
          </w:tcPr>
          <w:p w14:paraId="620D4AD8" w14:textId="77777777" w:rsidR="00002F68" w:rsidRPr="000274E8" w:rsidRDefault="00002F68" w:rsidP="007E50E8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6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6"/>
          </w:p>
        </w:tc>
      </w:tr>
      <w:tr w:rsidR="00920110" w:rsidRPr="000274E8" w14:paraId="42BDAD0B" w14:textId="77777777" w:rsidTr="007E50E8">
        <w:trPr>
          <w:jc w:val="center"/>
        </w:trPr>
        <w:tc>
          <w:tcPr>
            <w:tcW w:w="11906" w:type="dxa"/>
          </w:tcPr>
          <w:p w14:paraId="374DE7AD" w14:textId="5F0BFAD1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/>
              </w:rPr>
            </w:pPr>
            <w:r w:rsidRPr="00920110">
              <w:rPr>
                <w:color w:val="000000"/>
                <w:lang w:val="en-US"/>
              </w:rPr>
              <w:t>World Health Organization. 2020c. “</w:t>
            </w:r>
            <w:r w:rsidRPr="00920110">
              <w:rPr>
                <w:b/>
                <w:bCs/>
                <w:color w:val="000000"/>
                <w:lang w:val="en-US"/>
              </w:rPr>
              <w:t>Vaccines and imunization: Vaccine safety</w:t>
            </w:r>
            <w:r w:rsidRPr="00920110">
              <w:rPr>
                <w:color w:val="000000"/>
                <w:lang w:val="en-US"/>
              </w:rPr>
              <w:t xml:space="preserve">”. </w:t>
            </w:r>
            <w:r w:rsidRPr="005F26C4">
              <w:rPr>
                <w:color w:val="000000"/>
              </w:rPr>
              <w:t>Disponível em: &lt;https://www.who.int/news-room/q-a-detail/vaccines-and-mmunization-vaccine-safety&gt;. Acesso em: 13 jan. 2021.</w:t>
            </w:r>
          </w:p>
        </w:tc>
      </w:tr>
      <w:tr w:rsidR="00920110" w:rsidRPr="000274E8" w14:paraId="16365AD8" w14:textId="77777777" w:rsidTr="007E50E8">
        <w:trPr>
          <w:jc w:val="center"/>
        </w:trPr>
        <w:tc>
          <w:tcPr>
            <w:tcW w:w="11906" w:type="dxa"/>
          </w:tcPr>
          <w:p w14:paraId="01A446A2" w14:textId="06579C77" w:rsidR="00920110" w:rsidRPr="000274E8" w:rsidRDefault="00920110" w:rsidP="00920110">
            <w:pPr>
              <w:pStyle w:val="Ppargrafo"/>
            </w:pPr>
            <w:r w:rsidRPr="00920110">
              <w:rPr>
                <w:color w:val="000000"/>
                <w:lang w:val="en-US"/>
              </w:rPr>
              <w:t xml:space="preserve">ABBAS AK, LICHTMAN AH, PILLAI SHIV. </w:t>
            </w:r>
            <w:r w:rsidRPr="005F26C4">
              <w:rPr>
                <w:b/>
                <w:bCs/>
                <w:color w:val="000000"/>
              </w:rPr>
              <w:t>Imunologia celular e molecular</w:t>
            </w:r>
            <w:r w:rsidRPr="005F26C4">
              <w:rPr>
                <w:color w:val="000000"/>
              </w:rPr>
              <w:t>. 9. ed. Rio de Janeiro: Elsevier, 2019.</w:t>
            </w:r>
          </w:p>
        </w:tc>
      </w:tr>
      <w:tr w:rsidR="00920110" w:rsidRPr="000274E8" w14:paraId="62BC1202" w14:textId="77777777" w:rsidTr="007E50E8">
        <w:trPr>
          <w:jc w:val="center"/>
        </w:trPr>
        <w:tc>
          <w:tcPr>
            <w:tcW w:w="11906" w:type="dxa"/>
          </w:tcPr>
          <w:p w14:paraId="3E47C778" w14:textId="0B2E0C60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5F26C4">
              <w:rPr>
                <w:color w:val="000000"/>
              </w:rPr>
              <w:t xml:space="preserve">BRASIL. Lei nº 8.080, de 19 de setembro de 1990. </w:t>
            </w:r>
            <w:r w:rsidRPr="005F26C4">
              <w:rPr>
                <w:b/>
                <w:bCs/>
                <w:color w:val="000000"/>
              </w:rPr>
              <w:t>Lei Orgânica da Saúde</w:t>
            </w:r>
            <w:r w:rsidRPr="005F26C4">
              <w:rPr>
                <w:color w:val="000000"/>
              </w:rPr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920110" w:rsidRPr="000274E8" w14:paraId="315BC703" w14:textId="77777777" w:rsidTr="007E50E8">
        <w:trPr>
          <w:jc w:val="center"/>
        </w:trPr>
        <w:tc>
          <w:tcPr>
            <w:tcW w:w="11906" w:type="dxa"/>
          </w:tcPr>
          <w:p w14:paraId="640BBCED" w14:textId="35EA9954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/>
              </w:rPr>
            </w:pPr>
            <w:r w:rsidRPr="005F26C4">
              <w:rPr>
                <w:color w:val="000000"/>
              </w:rPr>
              <w:t xml:space="preserve">BRASIL. Ministério da Saúde. Secretaria de Vigilância em Saúde. Departamento de Vigilância das Doenças Transmissíveis. </w:t>
            </w:r>
            <w:r w:rsidRPr="005F26C4">
              <w:rPr>
                <w:b/>
                <w:bCs/>
                <w:color w:val="000000"/>
              </w:rPr>
              <w:t>Plano Nacional de Operacionalização da Vacinação contra a Covid-19</w:t>
            </w:r>
            <w:r w:rsidRPr="005F26C4">
              <w:rPr>
                <w:color w:val="000000"/>
              </w:rPr>
              <w:t>, 1. ed. Brasília, 2020a.</w:t>
            </w:r>
          </w:p>
        </w:tc>
      </w:tr>
      <w:tr w:rsidR="00920110" w:rsidRPr="000274E8" w14:paraId="600BA7E3" w14:textId="77777777" w:rsidTr="007E50E8">
        <w:trPr>
          <w:jc w:val="center"/>
        </w:trPr>
        <w:tc>
          <w:tcPr>
            <w:tcW w:w="11906" w:type="dxa"/>
          </w:tcPr>
          <w:p w14:paraId="28EE7BAF" w14:textId="6A50037C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/>
              </w:rPr>
            </w:pPr>
            <w:r w:rsidRPr="005F26C4">
              <w:rPr>
                <w:color w:val="000000"/>
              </w:rPr>
              <w:t xml:space="preserve">OMS. Organização Mundial da Saúde. 2020a. </w:t>
            </w:r>
            <w:r w:rsidRPr="005F26C4">
              <w:rPr>
                <w:b/>
                <w:bCs/>
                <w:color w:val="000000"/>
              </w:rPr>
              <w:t>Coronavirus disease (Covid-19).</w:t>
            </w:r>
            <w:r w:rsidRPr="005F26C4">
              <w:rPr>
                <w:b/>
                <w:bCs/>
                <w:color w:val="3C4245"/>
              </w:rPr>
              <w:t xml:space="preserve"> </w:t>
            </w:r>
            <w:r w:rsidRPr="005F26C4">
              <w:rPr>
                <w:color w:val="000000"/>
              </w:rPr>
              <w:t>Disponível em: &lt;https://www.who.int/emergencies/diseases/novel-coronavirus-2019/question-and-answers-hub/q-a-detail/coronavirus-disease-covid-19&gt;. Acesso em:  05 jan. 2020.</w:t>
            </w:r>
          </w:p>
        </w:tc>
      </w:tr>
      <w:tr w:rsidR="00920110" w:rsidRPr="000274E8" w14:paraId="0F5006CF" w14:textId="77777777" w:rsidTr="007E50E8">
        <w:trPr>
          <w:jc w:val="center"/>
        </w:trPr>
        <w:tc>
          <w:tcPr>
            <w:tcW w:w="11906" w:type="dxa"/>
          </w:tcPr>
          <w:p w14:paraId="3A349BF6" w14:textId="6A38ED24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/>
              </w:rPr>
            </w:pPr>
            <w:r w:rsidRPr="005F26C4">
              <w:rPr>
                <w:color w:val="000000"/>
              </w:rPr>
              <w:t xml:space="preserve">OMS. ORGANIZAÇÃO MUNDIAL DA SAÚDE. </w:t>
            </w:r>
            <w:r w:rsidRPr="00920110">
              <w:rPr>
                <w:color w:val="000000"/>
                <w:lang w:val="en-US"/>
              </w:rPr>
              <w:t xml:space="preserve">2020b. </w:t>
            </w:r>
            <w:r w:rsidRPr="00920110">
              <w:rPr>
                <w:b/>
                <w:bCs/>
                <w:color w:val="000000"/>
                <w:lang w:val="en-US"/>
              </w:rPr>
              <w:t>Coronavirus disease (Covid-19)</w:t>
            </w:r>
            <w:r w:rsidRPr="00920110">
              <w:rPr>
                <w:color w:val="000000"/>
                <w:lang w:val="en-US"/>
              </w:rPr>
              <w:t xml:space="preserve">: Herd immunity, lockdowns and COVID-19. </w:t>
            </w:r>
            <w:r w:rsidRPr="005F26C4">
              <w:rPr>
                <w:color w:val="000000"/>
              </w:rPr>
              <w:t>Disponível em: &lt;https://www.who.int/news-room/q-a-detail/herd-immunity-lockdowns-and-covid-19&gt;. Acesso em: 05 jan. 2021.</w:t>
            </w:r>
          </w:p>
        </w:tc>
      </w:tr>
      <w:tr w:rsidR="00920110" w:rsidRPr="000274E8" w14:paraId="0CFCDC9E" w14:textId="77777777" w:rsidTr="007E50E8">
        <w:trPr>
          <w:jc w:val="center"/>
        </w:trPr>
        <w:tc>
          <w:tcPr>
            <w:tcW w:w="11906" w:type="dxa"/>
          </w:tcPr>
          <w:p w14:paraId="0C21EFE5" w14:textId="68F729CA" w:rsidR="00920110" w:rsidRPr="000274E8" w:rsidRDefault="00920110" w:rsidP="00920110">
            <w:pPr>
              <w:pStyle w:val="Ppargrafo"/>
              <w:rPr>
                <w:rFonts w:ascii="Times New Roman" w:eastAsia="Times New Roman" w:hAnsi="Times New Roman"/>
              </w:rPr>
            </w:pPr>
            <w:r w:rsidRPr="005F26C4">
              <w:rPr>
                <w:color w:val="000000"/>
              </w:rPr>
              <w:t xml:space="preserve">OMS. Organização Mundial da Saúde. </w:t>
            </w:r>
            <w:r w:rsidRPr="00920110">
              <w:rPr>
                <w:color w:val="000000"/>
                <w:lang w:val="en-US"/>
              </w:rPr>
              <w:t xml:space="preserve">2020d. </w:t>
            </w:r>
            <w:r w:rsidRPr="00920110">
              <w:rPr>
                <w:b/>
                <w:bCs/>
                <w:color w:val="000000"/>
                <w:lang w:val="en-US"/>
              </w:rPr>
              <w:t>Draft landscape of Covid-19 candidate vaccines.</w:t>
            </w:r>
            <w:r w:rsidRPr="00920110">
              <w:rPr>
                <w:color w:val="000000"/>
                <w:lang w:val="en-US"/>
              </w:rPr>
              <w:t xml:space="preserve"> </w:t>
            </w:r>
            <w:r w:rsidRPr="005F26C4">
              <w:rPr>
                <w:color w:val="000000"/>
              </w:rPr>
              <w:t>Disponível em: &lt;https://www.who.int/publications/m/item/draft-landscape-of-covid-19-candidate-vaccines&gt;. Acesso em: 09 jan. 2020.</w:t>
            </w:r>
          </w:p>
        </w:tc>
      </w:tr>
      <w:tr w:rsidR="00920110" w:rsidRPr="000274E8" w14:paraId="6D844712" w14:textId="77777777" w:rsidTr="007E50E8">
        <w:trPr>
          <w:jc w:val="center"/>
        </w:trPr>
        <w:tc>
          <w:tcPr>
            <w:tcW w:w="11906" w:type="dxa"/>
          </w:tcPr>
          <w:p w14:paraId="11EDDEAD" w14:textId="6D0B0B30" w:rsidR="00920110" w:rsidRPr="000274E8" w:rsidRDefault="00920110" w:rsidP="00920110">
            <w:pPr>
              <w:pStyle w:val="Ppargrafo"/>
            </w:pPr>
            <w:r w:rsidRPr="00920110">
              <w:rPr>
                <w:color w:val="000000"/>
                <w:lang w:val="es-CO"/>
              </w:rPr>
              <w:lastRenderedPageBreak/>
              <w:t xml:space="preserve">Gobierno de Chile. Ministerio de Salud. 2021a. </w:t>
            </w:r>
            <w:r w:rsidRPr="00920110">
              <w:rPr>
                <w:b/>
                <w:bCs/>
                <w:color w:val="000000"/>
                <w:lang w:val="es-CO"/>
              </w:rPr>
              <w:t>Lineamientos Técnicos Operativos Vacunación Contra Sars-cov2.</w:t>
            </w:r>
            <w:r w:rsidRPr="00920110">
              <w:rPr>
                <w:color w:val="000000"/>
                <w:lang w:val="es-CO"/>
              </w:rPr>
              <w:t xml:space="preserve"> Disponível em:</w:t>
            </w:r>
            <w:r w:rsidRPr="00920110">
              <w:rPr>
                <w:b/>
                <w:bCs/>
                <w:color w:val="000000"/>
                <w:lang w:val="es-CO"/>
              </w:rPr>
              <w:t xml:space="preserve"> </w:t>
            </w:r>
            <w:r w:rsidRPr="00920110">
              <w:rPr>
                <w:color w:val="000000"/>
                <w:lang w:val="es-CO"/>
              </w:rPr>
              <w:t>&lt;</w:t>
            </w:r>
            <w:hyperlink r:id="rId15" w:history="1">
              <w:r w:rsidRPr="00920110">
                <w:rPr>
                  <w:rStyle w:val="Hyperlink"/>
                  <w:color w:val="1155CC"/>
                  <w:lang w:val="es-CO"/>
                </w:rPr>
                <w:t>https://www.minsal.cl/wp-content/uploads/2020/12/RE-N%C2%BA-1138-Lineamientos-SARS-CoV-2.pdf</w:t>
              </w:r>
            </w:hyperlink>
            <w:r w:rsidRPr="00920110">
              <w:rPr>
                <w:color w:val="000000"/>
                <w:lang w:val="es-CO"/>
              </w:rPr>
              <w:t xml:space="preserve">&gt;. </w:t>
            </w:r>
            <w:r w:rsidRPr="005F26C4">
              <w:rPr>
                <w:color w:val="000000"/>
              </w:rPr>
              <w:t>Acesso em: 23 mar. 2021.</w:t>
            </w:r>
          </w:p>
        </w:tc>
      </w:tr>
      <w:tr w:rsidR="00920110" w:rsidRPr="000274E8" w14:paraId="60482DF2" w14:textId="77777777" w:rsidTr="007E50E8">
        <w:trPr>
          <w:jc w:val="center"/>
        </w:trPr>
        <w:tc>
          <w:tcPr>
            <w:tcW w:w="11906" w:type="dxa"/>
          </w:tcPr>
          <w:p w14:paraId="06A76E89" w14:textId="5BB9245A" w:rsidR="00920110" w:rsidRPr="000274E8" w:rsidRDefault="00920110" w:rsidP="00920110">
            <w:pPr>
              <w:pStyle w:val="Ppargrafo"/>
            </w:pPr>
            <w:r w:rsidRPr="00920110">
              <w:rPr>
                <w:color w:val="000000"/>
                <w:lang w:val="es-CO"/>
              </w:rPr>
              <w:t xml:space="preserve">Gobierno de Chile. Ministerio de Salud. </w:t>
            </w:r>
            <w:r w:rsidRPr="005F26C4">
              <w:rPr>
                <w:b/>
                <w:bCs/>
                <w:color w:val="000000"/>
              </w:rPr>
              <w:t>Información Técnica Vacunas Covid-19.</w:t>
            </w:r>
            <w:r w:rsidRPr="005F26C4">
              <w:rPr>
                <w:color w:val="000000"/>
              </w:rPr>
              <w:t xml:space="preserve"> Disponível em: &lt;</w:t>
            </w:r>
            <w:hyperlink r:id="rId16" w:history="1">
              <w:r w:rsidRPr="005F26C4">
                <w:rPr>
                  <w:rStyle w:val="Hyperlink"/>
                  <w:color w:val="1155CC"/>
                </w:rPr>
                <w:t>https://www.minsal.cl/informacion-tecnica-vacunas-covid-19/</w:t>
              </w:r>
            </w:hyperlink>
            <w:r w:rsidRPr="005F26C4">
              <w:rPr>
                <w:color w:val="000000"/>
              </w:rPr>
              <w:t>&gt;. Acesso em: 24 mar. 2021.</w:t>
            </w:r>
          </w:p>
        </w:tc>
      </w:tr>
      <w:tr w:rsidR="00920110" w:rsidRPr="000274E8" w14:paraId="3FC58726" w14:textId="77777777" w:rsidTr="007E50E8">
        <w:trPr>
          <w:jc w:val="center"/>
        </w:trPr>
        <w:tc>
          <w:tcPr>
            <w:tcW w:w="11906" w:type="dxa"/>
          </w:tcPr>
          <w:p w14:paraId="4C179540" w14:textId="68B46A88" w:rsidR="00920110" w:rsidRPr="000274E8" w:rsidRDefault="00920110" w:rsidP="00920110">
            <w:pPr>
              <w:pStyle w:val="Ppargrafo"/>
            </w:pPr>
            <w:r w:rsidRPr="00920110">
              <w:rPr>
                <w:color w:val="000000"/>
                <w:lang w:val="en-US"/>
              </w:rPr>
              <w:t xml:space="preserve">U.S. Food &amp;Drug Administration (FDA). </w:t>
            </w:r>
            <w:r w:rsidRPr="005F26C4">
              <w:rPr>
                <w:b/>
                <w:bCs/>
                <w:color w:val="000000"/>
              </w:rPr>
              <w:t xml:space="preserve">Pfizer-BioNTech COVID-19 Vaccine. </w:t>
            </w:r>
            <w:r w:rsidRPr="005F26C4">
              <w:rPr>
                <w:color w:val="000000"/>
              </w:rPr>
              <w:t>Disponível em: &lt;</w:t>
            </w:r>
            <w:hyperlink r:id="rId17" w:history="1">
              <w:r w:rsidRPr="005F26C4">
                <w:rPr>
                  <w:rStyle w:val="Hyperlink"/>
                  <w:color w:val="1155CC"/>
                </w:rPr>
                <w:t>https://www.fda.gov/emergency-preparedness-and-response/coronavirus-disease-2019-covid-19/pfizer-biontech-covid-19-vaccine</w:t>
              </w:r>
            </w:hyperlink>
            <w:r w:rsidRPr="005F26C4">
              <w:rPr>
                <w:color w:val="000000"/>
              </w:rPr>
              <w:t>&gt;. Acesso em: 24 mar. 2021.</w:t>
            </w:r>
          </w:p>
        </w:tc>
      </w:tr>
      <w:tr w:rsidR="00920110" w:rsidRPr="000274E8" w14:paraId="52CFD7E5" w14:textId="77777777" w:rsidTr="007E50E8">
        <w:trPr>
          <w:jc w:val="center"/>
        </w:trPr>
        <w:tc>
          <w:tcPr>
            <w:tcW w:w="11906" w:type="dxa"/>
          </w:tcPr>
          <w:p w14:paraId="17DEA0E9" w14:textId="6C67DB70" w:rsidR="00920110" w:rsidRPr="000274E8" w:rsidRDefault="00920110" w:rsidP="00920110">
            <w:pPr>
              <w:pStyle w:val="Ppargrafo"/>
            </w:pPr>
            <w:r w:rsidRPr="00920110">
              <w:rPr>
                <w:color w:val="000000"/>
                <w:lang w:val="es-CO"/>
              </w:rPr>
              <w:t xml:space="preserve">Gobierno de Chile. Ministerio de Salud. 2021b. </w:t>
            </w:r>
            <w:r w:rsidRPr="00920110">
              <w:rPr>
                <w:b/>
                <w:bCs/>
                <w:color w:val="000000"/>
                <w:lang w:val="es-CO"/>
              </w:rPr>
              <w:t xml:space="preserve">Grupos Objetivos para Vacunación Contra Sars-cov-2. </w:t>
            </w:r>
            <w:r w:rsidRPr="005F26C4">
              <w:rPr>
                <w:color w:val="000000"/>
              </w:rPr>
              <w:t>Disponível em: &lt;</w:t>
            </w:r>
            <w:hyperlink r:id="rId18" w:history="1">
              <w:r w:rsidRPr="005F26C4">
                <w:rPr>
                  <w:rStyle w:val="Hyperlink"/>
                  <w:color w:val="1155CC"/>
                </w:rPr>
                <w:t>https://www.minsal.cl/wp-content/uploads/2021/03/GRUPOS-OBJETIVOS-3-marzo-2021.pdf</w:t>
              </w:r>
            </w:hyperlink>
            <w:r w:rsidRPr="005F26C4">
              <w:rPr>
                <w:color w:val="000000"/>
              </w:rPr>
              <w:t>&gt;. Acesso em: 24 mar. 2021.</w:t>
            </w:r>
          </w:p>
        </w:tc>
      </w:tr>
    </w:tbl>
    <w:p w14:paraId="2CF460EB" w14:textId="43B74654" w:rsidR="00867D3D" w:rsidRDefault="00867D3D">
      <w:pPr>
        <w:rPr>
          <w:rFonts w:ascii="Arial" w:hAnsi="Arial" w:cs="Arial"/>
          <w:sz w:val="24"/>
          <w:szCs w:val="24"/>
        </w:rPr>
      </w:pPr>
    </w:p>
    <w:sectPr w:rsidR="00867D3D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AFE7F" w14:textId="77777777" w:rsidR="00D17DD9" w:rsidRDefault="00D17DD9" w:rsidP="00BA4765">
      <w:r>
        <w:separator/>
      </w:r>
    </w:p>
  </w:endnote>
  <w:endnote w:type="continuationSeparator" w:id="0">
    <w:p w14:paraId="760D1941" w14:textId="77777777" w:rsidR="00D17DD9" w:rsidRDefault="00D17DD9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DD52F9" w:rsidRDefault="00DD52F9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25" name="Imagem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26" name="Imagem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DD52F9" w:rsidRDefault="00DD52F9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DD52F9" w:rsidRDefault="00DD52F9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DD52F9" w:rsidRDefault="00DD52F9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DD52F9" w:rsidRDefault="00DD52F9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50094" w14:textId="77777777" w:rsidR="00D17DD9" w:rsidRDefault="00D17DD9" w:rsidP="00BA4765">
      <w:r>
        <w:separator/>
      </w:r>
    </w:p>
  </w:footnote>
  <w:footnote w:type="continuationSeparator" w:id="0">
    <w:p w14:paraId="5A5993E0" w14:textId="77777777" w:rsidR="00D17DD9" w:rsidRDefault="00D17DD9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1CACCB14" w:rsidR="00DD52F9" w:rsidRDefault="00DD52F9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4F745074">
          <wp:simplePos x="0" y="0"/>
          <wp:positionH relativeFrom="margin">
            <wp:posOffset>-1064895</wp:posOffset>
          </wp:positionH>
          <wp:positionV relativeFrom="margin">
            <wp:posOffset>-868680</wp:posOffset>
          </wp:positionV>
          <wp:extent cx="7524115" cy="10638155"/>
          <wp:effectExtent l="0" t="0" r="635" b="0"/>
          <wp:wrapNone/>
          <wp:docPr id="24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m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2BF775F0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23" name="Imagem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DD52F9" w:rsidRDefault="00DD52F9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880D6FC" w:rsidR="00DD52F9" w:rsidRPr="00237FDA" w:rsidRDefault="00DD52F9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3B3D46AB"/>
    <w:multiLevelType w:val="hybridMultilevel"/>
    <w:tmpl w:val="98E4FE1E"/>
    <w:lvl w:ilvl="0" w:tplc="00564C82">
      <w:start w:val="1"/>
      <w:numFmt w:val="upperLetter"/>
      <w:lvlText w:val="%1 - "/>
      <w:lvlJc w:val="left"/>
      <w:pPr>
        <w:ind w:left="1069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F68"/>
    <w:rsid w:val="00006F71"/>
    <w:rsid w:val="00012A33"/>
    <w:rsid w:val="00012C6E"/>
    <w:rsid w:val="00016799"/>
    <w:rsid w:val="0001781C"/>
    <w:rsid w:val="00023B19"/>
    <w:rsid w:val="00024196"/>
    <w:rsid w:val="00051C74"/>
    <w:rsid w:val="000604FA"/>
    <w:rsid w:val="00066D1A"/>
    <w:rsid w:val="00074E9B"/>
    <w:rsid w:val="00080D3A"/>
    <w:rsid w:val="000A43AD"/>
    <w:rsid w:val="000B103D"/>
    <w:rsid w:val="000D2A83"/>
    <w:rsid w:val="000E7E06"/>
    <w:rsid w:val="000F5179"/>
    <w:rsid w:val="000F6AE6"/>
    <w:rsid w:val="0010673D"/>
    <w:rsid w:val="001163EB"/>
    <w:rsid w:val="001164E2"/>
    <w:rsid w:val="00122821"/>
    <w:rsid w:val="001336A8"/>
    <w:rsid w:val="00144A2C"/>
    <w:rsid w:val="00151B1F"/>
    <w:rsid w:val="001533E1"/>
    <w:rsid w:val="00155407"/>
    <w:rsid w:val="00166CF1"/>
    <w:rsid w:val="00173C4E"/>
    <w:rsid w:val="0019157B"/>
    <w:rsid w:val="00195639"/>
    <w:rsid w:val="001A4B32"/>
    <w:rsid w:val="001C60BE"/>
    <w:rsid w:val="001D1B67"/>
    <w:rsid w:val="001D2532"/>
    <w:rsid w:val="001F03C4"/>
    <w:rsid w:val="001F582A"/>
    <w:rsid w:val="00222A75"/>
    <w:rsid w:val="00237FDA"/>
    <w:rsid w:val="0024339E"/>
    <w:rsid w:val="00243C7B"/>
    <w:rsid w:val="00247CE4"/>
    <w:rsid w:val="002576F9"/>
    <w:rsid w:val="00261DEB"/>
    <w:rsid w:val="0026356C"/>
    <w:rsid w:val="00290BFA"/>
    <w:rsid w:val="00290E04"/>
    <w:rsid w:val="00297B72"/>
    <w:rsid w:val="002A420E"/>
    <w:rsid w:val="002A4B25"/>
    <w:rsid w:val="002A77E8"/>
    <w:rsid w:val="002C21AF"/>
    <w:rsid w:val="002D6AF1"/>
    <w:rsid w:val="002F4CC8"/>
    <w:rsid w:val="00300D0C"/>
    <w:rsid w:val="00305017"/>
    <w:rsid w:val="003050FB"/>
    <w:rsid w:val="00311BD8"/>
    <w:rsid w:val="00327BC4"/>
    <w:rsid w:val="00331C27"/>
    <w:rsid w:val="003338D0"/>
    <w:rsid w:val="00342F66"/>
    <w:rsid w:val="00360158"/>
    <w:rsid w:val="0038102C"/>
    <w:rsid w:val="0038503C"/>
    <w:rsid w:val="00395E1E"/>
    <w:rsid w:val="003A3478"/>
    <w:rsid w:val="003E1611"/>
    <w:rsid w:val="003E768C"/>
    <w:rsid w:val="003F4F47"/>
    <w:rsid w:val="004104DF"/>
    <w:rsid w:val="00422083"/>
    <w:rsid w:val="00427BBC"/>
    <w:rsid w:val="00433EFB"/>
    <w:rsid w:val="004379F6"/>
    <w:rsid w:val="00437ACC"/>
    <w:rsid w:val="00441247"/>
    <w:rsid w:val="004446DE"/>
    <w:rsid w:val="004478F9"/>
    <w:rsid w:val="00470B37"/>
    <w:rsid w:val="00471519"/>
    <w:rsid w:val="00477F36"/>
    <w:rsid w:val="00492B74"/>
    <w:rsid w:val="00497CD0"/>
    <w:rsid w:val="004B7555"/>
    <w:rsid w:val="004C34AF"/>
    <w:rsid w:val="004D0330"/>
    <w:rsid w:val="004D24C8"/>
    <w:rsid w:val="004E5904"/>
    <w:rsid w:val="004E6719"/>
    <w:rsid w:val="004F316F"/>
    <w:rsid w:val="004F3578"/>
    <w:rsid w:val="004F496C"/>
    <w:rsid w:val="00507399"/>
    <w:rsid w:val="00514887"/>
    <w:rsid w:val="00514BEA"/>
    <w:rsid w:val="00520F5A"/>
    <w:rsid w:val="00542434"/>
    <w:rsid w:val="00543966"/>
    <w:rsid w:val="005553BE"/>
    <w:rsid w:val="005A4FB9"/>
    <w:rsid w:val="005B074F"/>
    <w:rsid w:val="005B36C4"/>
    <w:rsid w:val="005B66D3"/>
    <w:rsid w:val="005D70C4"/>
    <w:rsid w:val="005F2E55"/>
    <w:rsid w:val="005F32A2"/>
    <w:rsid w:val="00614F57"/>
    <w:rsid w:val="006237B0"/>
    <w:rsid w:val="00673531"/>
    <w:rsid w:val="00694601"/>
    <w:rsid w:val="00695A45"/>
    <w:rsid w:val="006D5262"/>
    <w:rsid w:val="006D554B"/>
    <w:rsid w:val="006D6A26"/>
    <w:rsid w:val="006E47C6"/>
    <w:rsid w:val="007046FF"/>
    <w:rsid w:val="00712A26"/>
    <w:rsid w:val="00723D90"/>
    <w:rsid w:val="0074200D"/>
    <w:rsid w:val="00756025"/>
    <w:rsid w:val="00760D2E"/>
    <w:rsid w:val="00766691"/>
    <w:rsid w:val="00767DCE"/>
    <w:rsid w:val="0077750A"/>
    <w:rsid w:val="00777D76"/>
    <w:rsid w:val="007833A3"/>
    <w:rsid w:val="00792FBB"/>
    <w:rsid w:val="007A7708"/>
    <w:rsid w:val="007B30AC"/>
    <w:rsid w:val="007C290F"/>
    <w:rsid w:val="007C5978"/>
    <w:rsid w:val="007E32AF"/>
    <w:rsid w:val="007F295E"/>
    <w:rsid w:val="00805F36"/>
    <w:rsid w:val="00816D79"/>
    <w:rsid w:val="00827E42"/>
    <w:rsid w:val="00843004"/>
    <w:rsid w:val="00852987"/>
    <w:rsid w:val="00854DE8"/>
    <w:rsid w:val="00856B1B"/>
    <w:rsid w:val="008611FE"/>
    <w:rsid w:val="00866669"/>
    <w:rsid w:val="00867D3D"/>
    <w:rsid w:val="0087209D"/>
    <w:rsid w:val="00873DEC"/>
    <w:rsid w:val="00884A5C"/>
    <w:rsid w:val="00892CA1"/>
    <w:rsid w:val="008B1447"/>
    <w:rsid w:val="008B2198"/>
    <w:rsid w:val="008B6D58"/>
    <w:rsid w:val="008C368E"/>
    <w:rsid w:val="008C66DE"/>
    <w:rsid w:val="008C6D2D"/>
    <w:rsid w:val="008C71C5"/>
    <w:rsid w:val="008D1878"/>
    <w:rsid w:val="008D1BED"/>
    <w:rsid w:val="008D3BA2"/>
    <w:rsid w:val="008E3C3A"/>
    <w:rsid w:val="008E7C69"/>
    <w:rsid w:val="008F09E0"/>
    <w:rsid w:val="008F53AA"/>
    <w:rsid w:val="00904356"/>
    <w:rsid w:val="00910B54"/>
    <w:rsid w:val="00920110"/>
    <w:rsid w:val="0092236A"/>
    <w:rsid w:val="00932C99"/>
    <w:rsid w:val="00940CDF"/>
    <w:rsid w:val="00952C54"/>
    <w:rsid w:val="00954660"/>
    <w:rsid w:val="0096721F"/>
    <w:rsid w:val="0098194C"/>
    <w:rsid w:val="009826D1"/>
    <w:rsid w:val="009858EC"/>
    <w:rsid w:val="00986506"/>
    <w:rsid w:val="00987B70"/>
    <w:rsid w:val="00996E35"/>
    <w:rsid w:val="009A4A56"/>
    <w:rsid w:val="009A5EE0"/>
    <w:rsid w:val="009A6C7A"/>
    <w:rsid w:val="009B230F"/>
    <w:rsid w:val="009C7434"/>
    <w:rsid w:val="009D468C"/>
    <w:rsid w:val="009E24F4"/>
    <w:rsid w:val="00A00B58"/>
    <w:rsid w:val="00A01FEE"/>
    <w:rsid w:val="00A1572E"/>
    <w:rsid w:val="00A32257"/>
    <w:rsid w:val="00A40BE9"/>
    <w:rsid w:val="00A42061"/>
    <w:rsid w:val="00A65DBA"/>
    <w:rsid w:val="00A66A16"/>
    <w:rsid w:val="00A71EAD"/>
    <w:rsid w:val="00A72D4E"/>
    <w:rsid w:val="00A769AD"/>
    <w:rsid w:val="00A903B6"/>
    <w:rsid w:val="00A95339"/>
    <w:rsid w:val="00AD2AD7"/>
    <w:rsid w:val="00AE315D"/>
    <w:rsid w:val="00AF51F2"/>
    <w:rsid w:val="00B0412C"/>
    <w:rsid w:val="00B17D30"/>
    <w:rsid w:val="00B201A3"/>
    <w:rsid w:val="00B337A2"/>
    <w:rsid w:val="00B53B48"/>
    <w:rsid w:val="00B60214"/>
    <w:rsid w:val="00B65A62"/>
    <w:rsid w:val="00B74C0A"/>
    <w:rsid w:val="00B8605F"/>
    <w:rsid w:val="00B861BF"/>
    <w:rsid w:val="00B939EF"/>
    <w:rsid w:val="00BA4765"/>
    <w:rsid w:val="00BB482C"/>
    <w:rsid w:val="00BC58AD"/>
    <w:rsid w:val="00BD0CCB"/>
    <w:rsid w:val="00BD2261"/>
    <w:rsid w:val="00BD4887"/>
    <w:rsid w:val="00BE3ED0"/>
    <w:rsid w:val="00BE412E"/>
    <w:rsid w:val="00BE7115"/>
    <w:rsid w:val="00BF664A"/>
    <w:rsid w:val="00BF7BB7"/>
    <w:rsid w:val="00C01041"/>
    <w:rsid w:val="00C02D72"/>
    <w:rsid w:val="00C17AB6"/>
    <w:rsid w:val="00C246B1"/>
    <w:rsid w:val="00C24E79"/>
    <w:rsid w:val="00C269A4"/>
    <w:rsid w:val="00C371F8"/>
    <w:rsid w:val="00C442B2"/>
    <w:rsid w:val="00C50906"/>
    <w:rsid w:val="00C54BE7"/>
    <w:rsid w:val="00C66A7E"/>
    <w:rsid w:val="00C67F05"/>
    <w:rsid w:val="00C85FC5"/>
    <w:rsid w:val="00C93D7E"/>
    <w:rsid w:val="00CA4612"/>
    <w:rsid w:val="00CA4F09"/>
    <w:rsid w:val="00CD0F2C"/>
    <w:rsid w:val="00CF084E"/>
    <w:rsid w:val="00CF4428"/>
    <w:rsid w:val="00D028EF"/>
    <w:rsid w:val="00D05B15"/>
    <w:rsid w:val="00D12C53"/>
    <w:rsid w:val="00D17DD9"/>
    <w:rsid w:val="00D209C4"/>
    <w:rsid w:val="00D21AF6"/>
    <w:rsid w:val="00D42014"/>
    <w:rsid w:val="00D42835"/>
    <w:rsid w:val="00D449E6"/>
    <w:rsid w:val="00D44B0C"/>
    <w:rsid w:val="00D80016"/>
    <w:rsid w:val="00D8321D"/>
    <w:rsid w:val="00D87C39"/>
    <w:rsid w:val="00DB2562"/>
    <w:rsid w:val="00DB6708"/>
    <w:rsid w:val="00DD52F9"/>
    <w:rsid w:val="00DD7A40"/>
    <w:rsid w:val="00DE4E13"/>
    <w:rsid w:val="00DF3009"/>
    <w:rsid w:val="00E03FEE"/>
    <w:rsid w:val="00E217B2"/>
    <w:rsid w:val="00E457D5"/>
    <w:rsid w:val="00E5260A"/>
    <w:rsid w:val="00E55772"/>
    <w:rsid w:val="00E5774C"/>
    <w:rsid w:val="00E62849"/>
    <w:rsid w:val="00E7095F"/>
    <w:rsid w:val="00E7176A"/>
    <w:rsid w:val="00E730DE"/>
    <w:rsid w:val="00E7684F"/>
    <w:rsid w:val="00E81D38"/>
    <w:rsid w:val="00E95375"/>
    <w:rsid w:val="00EA0F82"/>
    <w:rsid w:val="00EA403E"/>
    <w:rsid w:val="00EA66DA"/>
    <w:rsid w:val="00EA6E4A"/>
    <w:rsid w:val="00EB76A9"/>
    <w:rsid w:val="00EC0314"/>
    <w:rsid w:val="00EC173D"/>
    <w:rsid w:val="00EC4B88"/>
    <w:rsid w:val="00EC5B25"/>
    <w:rsid w:val="00ED1F3C"/>
    <w:rsid w:val="00ED3E67"/>
    <w:rsid w:val="00EF0C6D"/>
    <w:rsid w:val="00F05A9A"/>
    <w:rsid w:val="00F21BC4"/>
    <w:rsid w:val="00F252F6"/>
    <w:rsid w:val="00F26399"/>
    <w:rsid w:val="00F352F8"/>
    <w:rsid w:val="00F40BF5"/>
    <w:rsid w:val="00F45C40"/>
    <w:rsid w:val="00F65DAF"/>
    <w:rsid w:val="00F7281B"/>
    <w:rsid w:val="00F739E7"/>
    <w:rsid w:val="00F868F6"/>
    <w:rsid w:val="00FB6148"/>
    <w:rsid w:val="00FC5472"/>
    <w:rsid w:val="00FD0B57"/>
    <w:rsid w:val="00FD48FE"/>
    <w:rsid w:val="00FD495B"/>
    <w:rsid w:val="00FE653B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12E"/>
  </w:style>
  <w:style w:type="paragraph" w:styleId="Ttulo1">
    <w:name w:val="heading 1"/>
    <w:basedOn w:val="Normal"/>
    <w:next w:val="Normal"/>
    <w:link w:val="Ttulo1Char"/>
    <w:uiPriority w:val="9"/>
    <w:qFormat/>
    <w:rsid w:val="00BE4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E41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E41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E41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E412E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E412E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BE412E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412E"/>
  </w:style>
  <w:style w:type="paragraph" w:styleId="Rodap">
    <w:name w:val="footer"/>
    <w:basedOn w:val="Normal"/>
    <w:link w:val="Rodap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412E"/>
  </w:style>
  <w:style w:type="paragraph" w:customStyle="1" w:styleId="Ptexto">
    <w:name w:val="P_texto"/>
    <w:basedOn w:val="Normal"/>
    <w:link w:val="PtextoChar"/>
    <w:qFormat/>
    <w:rsid w:val="00BE412E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BE412E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BE412E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BE412E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BE412E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BE412E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BE4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E412E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BE412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BE412E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BE412E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BE412E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BE412E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BE412E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BE412E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BE412E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BE412E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BE412E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BE412E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BE412E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BE412E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BE412E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BE412E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BE412E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BE412E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BE412E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BE412E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BE412E"/>
    <w:pPr>
      <w:numPr>
        <w:ilvl w:val="2"/>
        <w:numId w:val="1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BE412E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BE412E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E41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E41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E41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BE412E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E412E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BE412E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BE412E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BE412E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BE41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412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412E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BE412E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BE412E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BE412E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412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412E"/>
    <w:rPr>
      <w:b/>
      <w:bCs/>
      <w:sz w:val="20"/>
      <w:szCs w:val="20"/>
    </w:rPr>
  </w:style>
  <w:style w:type="table" w:customStyle="1" w:styleId="TableNormal">
    <w:name w:val="Table Normal"/>
    <w:rsid w:val="00BE412E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BE412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442B2"/>
    <w:pPr>
      <w:ind w:left="720"/>
      <w:contextualSpacing/>
    </w:pPr>
  </w:style>
  <w:style w:type="paragraph" w:customStyle="1" w:styleId="arttIMG">
    <w:name w:val="artt_IMG"/>
    <w:basedOn w:val="Normal"/>
    <w:link w:val="arttIMGChar"/>
    <w:qFormat/>
    <w:rsid w:val="00BE412E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BE412E"/>
  </w:style>
  <w:style w:type="paragraph" w:styleId="Subttulo">
    <w:name w:val="Subtitle"/>
    <w:basedOn w:val="Normal"/>
    <w:next w:val="Normal"/>
    <w:link w:val="SubttuloChar"/>
    <w:uiPriority w:val="11"/>
    <w:qFormat/>
    <w:rsid w:val="00BE412E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BE412E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BE412E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BE412E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E412E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E412E"/>
    <w:rPr>
      <w:i/>
      <w:color w:val="666666"/>
    </w:rPr>
  </w:style>
  <w:style w:type="table" w:customStyle="1" w:styleId="Ptabela">
    <w:name w:val="P_tabela"/>
    <w:basedOn w:val="Tabelanormal"/>
    <w:uiPriority w:val="99"/>
    <w:rsid w:val="00920110"/>
    <w:pPr>
      <w:spacing w:after="0" w:line="240" w:lineRule="auto"/>
    </w:pPr>
    <w:tblPr>
      <w:jc w:val="center"/>
      <w:tblCellMar>
        <w:left w:w="1701" w:type="dxa"/>
        <w:right w:w="1134" w:type="dxa"/>
      </w:tblCellMar>
    </w:tblPr>
    <w:trPr>
      <w:jc w:val="center"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hyperlink" Target="https://www.minsal.cl/wp-content/uploads/2021/03/GRUPOS-OBJETIVOS-3-marzo-2021.pdf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s://www.fda.gov/emergency-preparedness-and-response/coronavirus-disease-2019-covid-19/pfizer-biontech-covid-19-vaccin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minsal.cl/informacion-tecnica-vacunas-covid-19/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.minsal.cl/wp-content/uploads/2020/12/RE-N%C2%BA-1138-Lineamientos-SARS-CoV-2.pdf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2C573B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2C573B"/>
    <w:rsid w:val="003A0D71"/>
    <w:rsid w:val="003C547D"/>
    <w:rsid w:val="003E7E4E"/>
    <w:rsid w:val="004727B1"/>
    <w:rsid w:val="0047536E"/>
    <w:rsid w:val="004D5266"/>
    <w:rsid w:val="00534858"/>
    <w:rsid w:val="005864A2"/>
    <w:rsid w:val="006A3DBC"/>
    <w:rsid w:val="006A7FD0"/>
    <w:rsid w:val="006C1FD5"/>
    <w:rsid w:val="00730569"/>
    <w:rsid w:val="00B10A55"/>
    <w:rsid w:val="00B243D8"/>
    <w:rsid w:val="00C37207"/>
    <w:rsid w:val="00C954D6"/>
    <w:rsid w:val="00D54564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1</Pages>
  <Words>5279</Words>
  <Characters>28508</Characters>
  <Application>Microsoft Office Word</Application>
  <DocSecurity>0</DocSecurity>
  <Lines>237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– Chile - Introdução ao Planejamento para Vacinação do Covid-19</vt:lpstr>
    </vt:vector>
  </TitlesOfParts>
  <Company/>
  <LinksUpToDate>false</LinksUpToDate>
  <CharactersWithSpaces>33720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– Chile - Introdução ao Planejamento para Vacinação do Covid-19</dc:title>
  <dc:subject/>
  <dc:creator>Guilherme Duarte Moreira</dc:creator>
  <cp:keywords/>
  <dc:description/>
  <cp:lastModifiedBy>Guilherme Duarte Moreira</cp:lastModifiedBy>
  <cp:revision>190</cp:revision>
  <cp:lastPrinted>2021-07-20T15:21:00Z</cp:lastPrinted>
  <dcterms:created xsi:type="dcterms:W3CDTF">2021-02-08T15:35:00Z</dcterms:created>
  <dcterms:modified xsi:type="dcterms:W3CDTF">2021-07-20T15:21:00Z</dcterms:modified>
</cp:coreProperties>
</file>